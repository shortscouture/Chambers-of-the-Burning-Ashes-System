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00B406" w14:textId="02EC46E0" w:rsidR="00171C08" w:rsidRPr="00785E75" w:rsidRDefault="00C4218C" w:rsidP="00260E14">
      <w:pPr>
        <w:rPr>
          <w:rFonts w:ascii="Arial" w:hAnsi="Arial" w:cs="Arial"/>
        </w:rPr>
      </w:pPr>
      <w:r w:rsidRPr="00785E75">
        <w:rPr>
          <w:rFonts w:ascii="Arial" w:hAnsi="Arial" w:cs="Arial"/>
          <w:noProof/>
        </w:rPr>
        <w:drawing>
          <wp:anchor distT="0" distB="0" distL="114300" distR="114300" simplePos="0" relativeHeight="251658240" behindDoc="0" locked="0" layoutInCell="1" allowOverlap="1" wp14:anchorId="3D67A5F7" wp14:editId="2D3A91E6">
            <wp:simplePos x="0" y="0"/>
            <wp:positionH relativeFrom="margin">
              <wp:align>center</wp:align>
            </wp:positionH>
            <wp:positionV relativeFrom="paragraph">
              <wp:posOffset>142875</wp:posOffset>
            </wp:positionV>
            <wp:extent cx="1066800" cy="1066800"/>
            <wp:effectExtent l="0" t="0" r="0" b="0"/>
            <wp:wrapTopAndBottom/>
            <wp:docPr id="66" name="Picture 66" descr="A blue and gold logo&#10;&#10;Description automatically generated"/>
            <wp:cNvGraphicFramePr/>
            <a:graphic xmlns:a="http://schemas.openxmlformats.org/drawingml/2006/main">
              <a:graphicData uri="http://schemas.openxmlformats.org/drawingml/2006/picture">
                <pic:pic xmlns:pic="http://schemas.openxmlformats.org/drawingml/2006/picture">
                  <pic:nvPicPr>
                    <pic:cNvPr id="66" name="Picture 66" descr="A blue and gold 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066800" cy="1066800"/>
                    </a:xfrm>
                    <a:prstGeom prst="rect">
                      <a:avLst/>
                    </a:prstGeom>
                  </pic:spPr>
                </pic:pic>
              </a:graphicData>
            </a:graphic>
          </wp:anchor>
        </w:drawing>
      </w:r>
    </w:p>
    <w:p w14:paraId="7CA0DB00" w14:textId="77777777" w:rsidR="00C4218C" w:rsidRPr="00785E75" w:rsidRDefault="00C4218C" w:rsidP="00B07874">
      <w:pPr>
        <w:jc w:val="center"/>
        <w:rPr>
          <w:rFonts w:ascii="Arial" w:eastAsia="Arial" w:hAnsi="Arial" w:cs="Arial"/>
          <w:sz w:val="20"/>
          <w:szCs w:val="22"/>
        </w:rPr>
      </w:pPr>
    </w:p>
    <w:p w14:paraId="5FBF9914" w14:textId="77777777" w:rsidR="00C4218C" w:rsidRPr="00785E75" w:rsidRDefault="00C4218C" w:rsidP="00B07874">
      <w:pPr>
        <w:jc w:val="center"/>
        <w:rPr>
          <w:rFonts w:ascii="Arial" w:eastAsia="Arial" w:hAnsi="Arial" w:cs="Arial"/>
          <w:sz w:val="20"/>
          <w:szCs w:val="22"/>
        </w:rPr>
      </w:pPr>
    </w:p>
    <w:p w14:paraId="4F0731BB" w14:textId="41FE9C51" w:rsidR="00171C08" w:rsidRPr="00785E75" w:rsidRDefault="00B555E0" w:rsidP="00B07874">
      <w:pPr>
        <w:jc w:val="center"/>
        <w:rPr>
          <w:rFonts w:ascii="Arial" w:hAnsi="Arial" w:cs="Arial"/>
          <w:sz w:val="36"/>
          <w:szCs w:val="40"/>
        </w:rPr>
      </w:pPr>
      <w:r w:rsidRPr="00785E75">
        <w:rPr>
          <w:rFonts w:ascii="Arial" w:eastAsia="Arial" w:hAnsi="Arial" w:cs="Arial"/>
          <w:sz w:val="36"/>
          <w:szCs w:val="40"/>
        </w:rPr>
        <w:t>Software Requirements Specification</w:t>
      </w:r>
    </w:p>
    <w:p w14:paraId="620BADF8" w14:textId="77777777" w:rsidR="00171C08" w:rsidRPr="00785E75" w:rsidRDefault="00B555E0" w:rsidP="00B07874">
      <w:pPr>
        <w:jc w:val="center"/>
        <w:rPr>
          <w:rFonts w:ascii="Arial" w:hAnsi="Arial" w:cs="Arial"/>
          <w:sz w:val="36"/>
          <w:szCs w:val="40"/>
        </w:rPr>
      </w:pPr>
      <w:r w:rsidRPr="00785E75">
        <w:rPr>
          <w:rFonts w:ascii="Arial" w:eastAsia="Arial" w:hAnsi="Arial" w:cs="Arial"/>
          <w:sz w:val="36"/>
          <w:szCs w:val="40"/>
        </w:rPr>
        <w:t>for</w:t>
      </w:r>
    </w:p>
    <w:p w14:paraId="751DF788" w14:textId="2E089500" w:rsidR="00171C08" w:rsidRPr="00785E75" w:rsidRDefault="00BF4251" w:rsidP="00B07874">
      <w:pPr>
        <w:jc w:val="center"/>
        <w:rPr>
          <w:rFonts w:ascii="Arial" w:hAnsi="Arial" w:cs="Arial"/>
          <w:sz w:val="36"/>
          <w:szCs w:val="40"/>
        </w:rPr>
      </w:pPr>
      <w:r w:rsidRPr="00785E75">
        <w:rPr>
          <w:rFonts w:ascii="Arial" w:eastAsia="Arial" w:hAnsi="Arial" w:cs="Arial"/>
          <w:sz w:val="36"/>
          <w:szCs w:val="40"/>
        </w:rPr>
        <w:t>Chambers of the Burning Ashes System (CBAS)</w:t>
      </w:r>
    </w:p>
    <w:p w14:paraId="19AE0097" w14:textId="78792D91" w:rsidR="00171C08" w:rsidRPr="00785E75" w:rsidRDefault="00B555E0" w:rsidP="00B07874">
      <w:pPr>
        <w:jc w:val="center"/>
        <w:rPr>
          <w:rFonts w:ascii="Arial" w:eastAsia="Arial" w:hAnsi="Arial" w:cs="Arial"/>
          <w:sz w:val="36"/>
          <w:szCs w:val="40"/>
        </w:rPr>
      </w:pPr>
      <w:r w:rsidRPr="00785E75">
        <w:rPr>
          <w:rFonts w:ascii="Arial" w:eastAsia="Arial" w:hAnsi="Arial" w:cs="Arial"/>
          <w:sz w:val="36"/>
          <w:szCs w:val="40"/>
        </w:rPr>
        <w:t>Requirements for Version 1.</w:t>
      </w:r>
      <w:r w:rsidR="00BF4251" w:rsidRPr="00785E75">
        <w:rPr>
          <w:rFonts w:ascii="Arial" w:eastAsia="Arial" w:hAnsi="Arial" w:cs="Arial"/>
          <w:sz w:val="36"/>
          <w:szCs w:val="40"/>
        </w:rPr>
        <w:t>0</w:t>
      </w:r>
      <w:r w:rsidRPr="00785E75">
        <w:rPr>
          <w:rFonts w:ascii="Arial" w:eastAsia="Arial" w:hAnsi="Arial" w:cs="Arial"/>
          <w:sz w:val="36"/>
          <w:szCs w:val="40"/>
        </w:rPr>
        <w:t>.0</w:t>
      </w:r>
    </w:p>
    <w:p w14:paraId="7AB6F4A6" w14:textId="0BA701FC" w:rsidR="00B07874" w:rsidRPr="00785E75" w:rsidRDefault="00B07874" w:rsidP="00B07874">
      <w:pPr>
        <w:jc w:val="center"/>
        <w:rPr>
          <w:rFonts w:ascii="Arial" w:eastAsia="Arial" w:hAnsi="Arial" w:cs="Arial"/>
        </w:rPr>
      </w:pPr>
    </w:p>
    <w:p w14:paraId="051666C6" w14:textId="77777777" w:rsidR="00B07874" w:rsidRPr="00785E75" w:rsidRDefault="00B07874" w:rsidP="00C4218C">
      <w:pPr>
        <w:rPr>
          <w:rFonts w:ascii="Arial" w:eastAsia="Arial" w:hAnsi="Arial" w:cs="Arial"/>
        </w:rPr>
      </w:pPr>
    </w:p>
    <w:p w14:paraId="63FAF1E9" w14:textId="77777777" w:rsidR="00B07874" w:rsidRPr="00785E75" w:rsidRDefault="00B07874" w:rsidP="00B07874">
      <w:pPr>
        <w:jc w:val="center"/>
        <w:rPr>
          <w:rFonts w:ascii="Arial" w:eastAsia="Arial" w:hAnsi="Arial" w:cs="Arial"/>
        </w:rPr>
      </w:pPr>
    </w:p>
    <w:p w14:paraId="28575342" w14:textId="77777777" w:rsidR="00B07874" w:rsidRPr="00785E75" w:rsidRDefault="00B07874" w:rsidP="00B07874">
      <w:pPr>
        <w:jc w:val="center"/>
        <w:rPr>
          <w:rFonts w:ascii="Arial" w:eastAsia="Arial" w:hAnsi="Arial" w:cs="Arial"/>
        </w:rPr>
      </w:pPr>
    </w:p>
    <w:p w14:paraId="647955EA" w14:textId="77777777" w:rsidR="00B07874" w:rsidRPr="00785E75" w:rsidRDefault="00B07874" w:rsidP="00B07874">
      <w:pPr>
        <w:jc w:val="center"/>
        <w:rPr>
          <w:rFonts w:ascii="Arial" w:eastAsia="Arial" w:hAnsi="Arial" w:cs="Arial"/>
        </w:rPr>
      </w:pPr>
    </w:p>
    <w:p w14:paraId="7DBD0E51" w14:textId="77777777" w:rsidR="00B07874" w:rsidRPr="00785E75" w:rsidRDefault="00B07874" w:rsidP="00B07874">
      <w:pPr>
        <w:jc w:val="center"/>
        <w:rPr>
          <w:rFonts w:ascii="Arial" w:hAnsi="Arial" w:cs="Arial"/>
        </w:rPr>
      </w:pPr>
    </w:p>
    <w:p w14:paraId="42D71951" w14:textId="77777777" w:rsidR="00B07874" w:rsidRPr="00785E75" w:rsidRDefault="00B555E0" w:rsidP="00B07874">
      <w:pPr>
        <w:jc w:val="center"/>
        <w:rPr>
          <w:rFonts w:ascii="Arial" w:eastAsia="Arial" w:hAnsi="Arial" w:cs="Arial"/>
          <w:sz w:val="24"/>
          <w:szCs w:val="28"/>
        </w:rPr>
      </w:pPr>
      <w:r w:rsidRPr="00785E75">
        <w:rPr>
          <w:rFonts w:ascii="Arial" w:eastAsia="Arial" w:hAnsi="Arial" w:cs="Arial"/>
          <w:sz w:val="24"/>
          <w:szCs w:val="28"/>
        </w:rPr>
        <w:t xml:space="preserve">Prepared by </w:t>
      </w:r>
    </w:p>
    <w:p w14:paraId="666984AD" w14:textId="77777777" w:rsidR="00B07874" w:rsidRPr="00785E75" w:rsidRDefault="00BF4251" w:rsidP="00B07874">
      <w:pPr>
        <w:jc w:val="center"/>
        <w:rPr>
          <w:rFonts w:ascii="Arial" w:eastAsia="Arial" w:hAnsi="Arial" w:cs="Arial"/>
          <w:sz w:val="24"/>
          <w:szCs w:val="28"/>
        </w:rPr>
      </w:pPr>
      <w:r w:rsidRPr="00785E75">
        <w:rPr>
          <w:rFonts w:ascii="Arial" w:eastAsia="Arial" w:hAnsi="Arial" w:cs="Arial"/>
          <w:sz w:val="24"/>
          <w:szCs w:val="28"/>
        </w:rPr>
        <w:t>Kyle Philippe M. Santos</w:t>
      </w:r>
    </w:p>
    <w:p w14:paraId="2300DDE8" w14:textId="77777777" w:rsidR="00B07874" w:rsidRPr="00785E75" w:rsidRDefault="00BF4251" w:rsidP="00B07874">
      <w:pPr>
        <w:jc w:val="center"/>
        <w:rPr>
          <w:rFonts w:ascii="Arial" w:eastAsia="Arial" w:hAnsi="Arial" w:cs="Arial"/>
          <w:sz w:val="24"/>
          <w:szCs w:val="28"/>
        </w:rPr>
      </w:pPr>
      <w:r w:rsidRPr="00785E75">
        <w:rPr>
          <w:rFonts w:ascii="Arial" w:eastAsia="Arial" w:hAnsi="Arial" w:cs="Arial"/>
          <w:sz w:val="24"/>
          <w:szCs w:val="28"/>
        </w:rPr>
        <w:t>Jacob De Villa</w:t>
      </w:r>
    </w:p>
    <w:p w14:paraId="37D48CC6" w14:textId="77777777" w:rsidR="00B07874" w:rsidRPr="00785E75" w:rsidRDefault="00BF4251" w:rsidP="00B07874">
      <w:pPr>
        <w:jc w:val="center"/>
        <w:rPr>
          <w:rFonts w:ascii="Arial" w:eastAsia="Arial" w:hAnsi="Arial" w:cs="Arial"/>
          <w:sz w:val="24"/>
          <w:szCs w:val="28"/>
        </w:rPr>
      </w:pPr>
      <w:r w:rsidRPr="00785E75">
        <w:rPr>
          <w:rFonts w:ascii="Arial" w:eastAsia="Arial" w:hAnsi="Arial" w:cs="Arial"/>
          <w:sz w:val="24"/>
          <w:szCs w:val="28"/>
        </w:rPr>
        <w:t>Janson Pagharion</w:t>
      </w:r>
    </w:p>
    <w:p w14:paraId="7436B9D4" w14:textId="77777777" w:rsidR="00B07874" w:rsidRPr="00785E75" w:rsidRDefault="00BF4251" w:rsidP="00B07874">
      <w:pPr>
        <w:jc w:val="center"/>
        <w:rPr>
          <w:rFonts w:ascii="Arial" w:eastAsia="Arial" w:hAnsi="Arial" w:cs="Arial"/>
          <w:sz w:val="24"/>
          <w:szCs w:val="28"/>
        </w:rPr>
      </w:pPr>
      <w:r w:rsidRPr="00785E75">
        <w:rPr>
          <w:rFonts w:ascii="Arial" w:eastAsia="Arial" w:hAnsi="Arial" w:cs="Arial"/>
          <w:sz w:val="24"/>
          <w:szCs w:val="28"/>
        </w:rPr>
        <w:t>David Naldo</w:t>
      </w:r>
    </w:p>
    <w:p w14:paraId="3847766C" w14:textId="0DB858E3" w:rsidR="00BF4251" w:rsidRPr="00785E75" w:rsidRDefault="00BF4251" w:rsidP="00B07874">
      <w:pPr>
        <w:jc w:val="center"/>
        <w:rPr>
          <w:rFonts w:ascii="Arial" w:eastAsia="Arial" w:hAnsi="Arial" w:cs="Arial"/>
          <w:sz w:val="24"/>
          <w:szCs w:val="28"/>
        </w:rPr>
      </w:pPr>
      <w:r w:rsidRPr="00785E75">
        <w:rPr>
          <w:rFonts w:ascii="Arial" w:eastAsia="Arial" w:hAnsi="Arial" w:cs="Arial"/>
          <w:sz w:val="24"/>
          <w:szCs w:val="28"/>
        </w:rPr>
        <w:t>Ramon Surara</w:t>
      </w:r>
    </w:p>
    <w:p w14:paraId="4AC737D0" w14:textId="77777777" w:rsidR="00B07874" w:rsidRPr="00785E75" w:rsidRDefault="00B07874" w:rsidP="00B07874">
      <w:pPr>
        <w:jc w:val="center"/>
        <w:rPr>
          <w:rFonts w:ascii="Arial" w:eastAsia="Arial" w:hAnsi="Arial" w:cs="Arial"/>
          <w:sz w:val="24"/>
          <w:szCs w:val="28"/>
        </w:rPr>
      </w:pPr>
    </w:p>
    <w:p w14:paraId="57E2A9CF" w14:textId="77777777" w:rsidR="00B07874" w:rsidRPr="00785E75" w:rsidRDefault="00B07874" w:rsidP="00B07874">
      <w:pPr>
        <w:jc w:val="center"/>
        <w:rPr>
          <w:rFonts w:ascii="Arial" w:eastAsia="Arial" w:hAnsi="Arial" w:cs="Arial"/>
          <w:sz w:val="24"/>
          <w:szCs w:val="28"/>
        </w:rPr>
      </w:pPr>
    </w:p>
    <w:p w14:paraId="6F941A1B" w14:textId="77777777" w:rsidR="00B07874" w:rsidRPr="00785E75" w:rsidRDefault="00B07874" w:rsidP="00B07874">
      <w:pPr>
        <w:jc w:val="center"/>
        <w:rPr>
          <w:rFonts w:ascii="Arial" w:eastAsia="Arial" w:hAnsi="Arial" w:cs="Arial"/>
          <w:sz w:val="24"/>
          <w:szCs w:val="28"/>
        </w:rPr>
      </w:pPr>
    </w:p>
    <w:p w14:paraId="5E4AE8B4" w14:textId="25EE5A2C" w:rsidR="00171C08" w:rsidRPr="00785E75" w:rsidRDefault="00224A58" w:rsidP="00B07874">
      <w:pPr>
        <w:jc w:val="center"/>
        <w:rPr>
          <w:rFonts w:ascii="Arial" w:hAnsi="Arial" w:cs="Arial"/>
          <w:sz w:val="24"/>
          <w:szCs w:val="28"/>
        </w:rPr>
      </w:pPr>
      <w:r w:rsidRPr="00785E75">
        <w:rPr>
          <w:rFonts w:ascii="Arial" w:eastAsia="Arial" w:hAnsi="Arial" w:cs="Arial"/>
          <w:sz w:val="24"/>
          <w:szCs w:val="28"/>
        </w:rPr>
        <w:t>Team Phishda</w:t>
      </w:r>
    </w:p>
    <w:p w14:paraId="7ACE1A41" w14:textId="139DF91B" w:rsidR="00B07874" w:rsidRPr="00785E75" w:rsidRDefault="00BF4251" w:rsidP="00B07874">
      <w:pPr>
        <w:jc w:val="center"/>
        <w:rPr>
          <w:rFonts w:ascii="Arial" w:eastAsia="Arial" w:hAnsi="Arial" w:cs="Arial"/>
          <w:sz w:val="24"/>
          <w:szCs w:val="28"/>
        </w:rPr>
      </w:pPr>
      <w:r w:rsidRPr="00785E75">
        <w:rPr>
          <w:rFonts w:ascii="Arial" w:eastAsia="Arial" w:hAnsi="Arial" w:cs="Arial"/>
          <w:sz w:val="24"/>
          <w:szCs w:val="28"/>
        </w:rPr>
        <w:t>02-12-2024</w:t>
      </w:r>
    </w:p>
    <w:p w14:paraId="566FA1C5" w14:textId="77777777" w:rsidR="00171C08" w:rsidRPr="00785E75" w:rsidRDefault="00171C08" w:rsidP="484CDC0E">
      <w:pPr>
        <w:spacing w:after="160" w:line="278" w:lineRule="auto"/>
        <w:ind w:right="0"/>
        <w:jc w:val="center"/>
        <w:rPr>
          <w:rFonts w:ascii="Arial" w:eastAsia="Arial" w:hAnsi="Arial" w:cs="Arial"/>
        </w:rPr>
      </w:pPr>
    </w:p>
    <w:sdt>
      <w:sdtPr>
        <w:rPr>
          <w:rFonts w:ascii="Times New Roman" w:eastAsia="Times New Roman" w:hAnsi="Times New Roman" w:cs="Times New Roman"/>
          <w:color w:val="000000"/>
          <w:kern w:val="2"/>
          <w:sz w:val="22"/>
          <w:szCs w:val="24"/>
          <w:lang w:val="en-PH" w:eastAsia="en-PH"/>
          <w14:ligatures w14:val="standardContextual"/>
        </w:rPr>
        <w:id w:val="1555613276"/>
        <w:docPartObj>
          <w:docPartGallery w:val="Table of Contents"/>
          <w:docPartUnique/>
        </w:docPartObj>
      </w:sdtPr>
      <w:sdtContent>
        <w:p w14:paraId="0A4FB6BD" w14:textId="2BFE4088" w:rsidR="00D45BAD" w:rsidRPr="00785E75" w:rsidRDefault="00D45BAD">
          <w:pPr>
            <w:pStyle w:val="TOCHeading"/>
            <w:rPr>
              <w:rFonts w:ascii="Arial" w:hAnsi="Arial" w:cs="Arial"/>
              <w:b/>
              <w:bCs/>
              <w:color w:val="auto"/>
              <w:sz w:val="36"/>
              <w:szCs w:val="36"/>
            </w:rPr>
          </w:pPr>
          <w:r w:rsidRPr="5515B06C">
            <w:rPr>
              <w:rFonts w:ascii="Arial" w:hAnsi="Arial" w:cs="Arial"/>
              <w:b/>
              <w:bCs/>
              <w:color w:val="auto"/>
              <w:sz w:val="36"/>
              <w:szCs w:val="36"/>
            </w:rPr>
            <w:t>Table of Contents</w:t>
          </w:r>
        </w:p>
        <w:p w14:paraId="3833166C" w14:textId="55B1E4FA" w:rsidR="00221F5E" w:rsidRPr="00785E75" w:rsidRDefault="00221F5E" w:rsidP="5515B06C">
          <w:pPr>
            <w:pStyle w:val="TOC1"/>
            <w:tabs>
              <w:tab w:val="right" w:leader="dot" w:pos="9345"/>
            </w:tabs>
            <w:rPr>
              <w:rStyle w:val="Hyperlink"/>
              <w:noProof/>
            </w:rPr>
          </w:pPr>
          <w:r>
            <w:fldChar w:fldCharType="begin"/>
          </w:r>
          <w:r w:rsidR="00D45BAD">
            <w:instrText>TOC \o "1-3" \z \u \h</w:instrText>
          </w:r>
          <w:r>
            <w:fldChar w:fldCharType="separate"/>
          </w:r>
          <w:hyperlink w:anchor="_Toc496642903">
            <w:r w:rsidR="5515B06C" w:rsidRPr="5515B06C">
              <w:rPr>
                <w:rStyle w:val="Hyperlink"/>
              </w:rPr>
              <w:t>Revision History (may not be needed)</w:t>
            </w:r>
            <w:r w:rsidR="00D45BAD">
              <w:tab/>
            </w:r>
            <w:r w:rsidR="00D45BAD">
              <w:fldChar w:fldCharType="begin"/>
            </w:r>
            <w:r w:rsidR="00D45BAD">
              <w:instrText>PAGEREF _Toc496642903 \h</w:instrText>
            </w:r>
            <w:r w:rsidR="00D45BAD">
              <w:fldChar w:fldCharType="separate"/>
            </w:r>
            <w:r w:rsidR="5515B06C" w:rsidRPr="5515B06C">
              <w:rPr>
                <w:rStyle w:val="Hyperlink"/>
              </w:rPr>
              <w:t>2</w:t>
            </w:r>
            <w:r w:rsidR="00D45BAD">
              <w:fldChar w:fldCharType="end"/>
            </w:r>
          </w:hyperlink>
        </w:p>
        <w:p w14:paraId="1AF00953" w14:textId="18550D84" w:rsidR="00221F5E" w:rsidRPr="00785E75" w:rsidRDefault="5515B06C" w:rsidP="5515B06C">
          <w:pPr>
            <w:pStyle w:val="TOC1"/>
            <w:tabs>
              <w:tab w:val="right" w:leader="dot" w:pos="9345"/>
            </w:tabs>
            <w:rPr>
              <w:rStyle w:val="Hyperlink"/>
              <w:noProof/>
            </w:rPr>
          </w:pPr>
          <w:hyperlink w:anchor="_Toc753575485">
            <w:r w:rsidRPr="5515B06C">
              <w:rPr>
                <w:rStyle w:val="Hyperlink"/>
              </w:rPr>
              <w:t>1.Introduction</w:t>
            </w:r>
            <w:r w:rsidR="00221F5E">
              <w:tab/>
            </w:r>
            <w:r w:rsidR="00221F5E">
              <w:fldChar w:fldCharType="begin"/>
            </w:r>
            <w:r w:rsidR="00221F5E">
              <w:instrText>PAGEREF _Toc753575485 \h</w:instrText>
            </w:r>
            <w:r w:rsidR="00221F5E">
              <w:fldChar w:fldCharType="separate"/>
            </w:r>
            <w:r w:rsidRPr="5515B06C">
              <w:rPr>
                <w:rStyle w:val="Hyperlink"/>
              </w:rPr>
              <w:t>2</w:t>
            </w:r>
            <w:r w:rsidR="00221F5E">
              <w:fldChar w:fldCharType="end"/>
            </w:r>
          </w:hyperlink>
        </w:p>
        <w:p w14:paraId="05A271B3" w14:textId="0A895579" w:rsidR="00221F5E" w:rsidRPr="00785E75" w:rsidRDefault="5515B06C" w:rsidP="5515B06C">
          <w:pPr>
            <w:pStyle w:val="TOC2"/>
            <w:tabs>
              <w:tab w:val="right" w:leader="dot" w:pos="9345"/>
            </w:tabs>
            <w:rPr>
              <w:rStyle w:val="Hyperlink"/>
              <w:noProof/>
            </w:rPr>
          </w:pPr>
          <w:hyperlink w:anchor="_Toc1520927481">
            <w:r w:rsidRPr="5515B06C">
              <w:rPr>
                <w:rStyle w:val="Hyperlink"/>
              </w:rPr>
              <w:t>1.1 Purpose</w:t>
            </w:r>
            <w:r w:rsidR="00221F5E">
              <w:tab/>
            </w:r>
            <w:r w:rsidR="00221F5E">
              <w:fldChar w:fldCharType="begin"/>
            </w:r>
            <w:r w:rsidR="00221F5E">
              <w:instrText>PAGEREF _Toc1520927481 \h</w:instrText>
            </w:r>
            <w:r w:rsidR="00221F5E">
              <w:fldChar w:fldCharType="separate"/>
            </w:r>
            <w:r w:rsidRPr="5515B06C">
              <w:rPr>
                <w:rStyle w:val="Hyperlink"/>
              </w:rPr>
              <w:t>3</w:t>
            </w:r>
            <w:r w:rsidR="00221F5E">
              <w:fldChar w:fldCharType="end"/>
            </w:r>
          </w:hyperlink>
        </w:p>
        <w:p w14:paraId="43F08A83" w14:textId="01B12E6B" w:rsidR="00221F5E" w:rsidRPr="00785E75" w:rsidRDefault="5515B06C" w:rsidP="5515B06C">
          <w:pPr>
            <w:pStyle w:val="TOC2"/>
            <w:tabs>
              <w:tab w:val="right" w:leader="dot" w:pos="9345"/>
            </w:tabs>
            <w:rPr>
              <w:rStyle w:val="Hyperlink"/>
              <w:noProof/>
            </w:rPr>
          </w:pPr>
          <w:hyperlink w:anchor="_Toc334151312">
            <w:r w:rsidRPr="5515B06C">
              <w:rPr>
                <w:rStyle w:val="Hyperlink"/>
              </w:rPr>
              <w:t>1.2 Document Conventions</w:t>
            </w:r>
            <w:r w:rsidR="00221F5E">
              <w:tab/>
            </w:r>
            <w:r w:rsidR="00221F5E">
              <w:fldChar w:fldCharType="begin"/>
            </w:r>
            <w:r w:rsidR="00221F5E">
              <w:instrText>PAGEREF _Toc334151312 \h</w:instrText>
            </w:r>
            <w:r w:rsidR="00221F5E">
              <w:fldChar w:fldCharType="separate"/>
            </w:r>
            <w:r w:rsidRPr="5515B06C">
              <w:rPr>
                <w:rStyle w:val="Hyperlink"/>
              </w:rPr>
              <w:t>3</w:t>
            </w:r>
            <w:r w:rsidR="00221F5E">
              <w:fldChar w:fldCharType="end"/>
            </w:r>
          </w:hyperlink>
        </w:p>
        <w:p w14:paraId="7DFE9D0D" w14:textId="3F7C85AC" w:rsidR="00221F5E" w:rsidRPr="00785E75" w:rsidRDefault="5515B06C" w:rsidP="5515B06C">
          <w:pPr>
            <w:pStyle w:val="TOC2"/>
            <w:tabs>
              <w:tab w:val="right" w:leader="dot" w:pos="9345"/>
            </w:tabs>
            <w:rPr>
              <w:rStyle w:val="Hyperlink"/>
              <w:noProof/>
            </w:rPr>
          </w:pPr>
          <w:hyperlink w:anchor="_Toc369737351">
            <w:r w:rsidRPr="5515B06C">
              <w:rPr>
                <w:rStyle w:val="Hyperlink"/>
              </w:rPr>
              <w:t>1.3 Intended Audience and Reading Suggestions</w:t>
            </w:r>
            <w:r w:rsidR="00221F5E">
              <w:tab/>
            </w:r>
            <w:r w:rsidR="00221F5E">
              <w:fldChar w:fldCharType="begin"/>
            </w:r>
            <w:r w:rsidR="00221F5E">
              <w:instrText>PAGEREF _Toc369737351 \h</w:instrText>
            </w:r>
            <w:r w:rsidR="00221F5E">
              <w:fldChar w:fldCharType="separate"/>
            </w:r>
            <w:r w:rsidRPr="5515B06C">
              <w:rPr>
                <w:rStyle w:val="Hyperlink"/>
              </w:rPr>
              <w:t>3</w:t>
            </w:r>
            <w:r w:rsidR="00221F5E">
              <w:fldChar w:fldCharType="end"/>
            </w:r>
          </w:hyperlink>
        </w:p>
        <w:p w14:paraId="2BDBF748" w14:textId="21B792EE" w:rsidR="00221F5E" w:rsidRPr="00785E75" w:rsidRDefault="5515B06C" w:rsidP="5515B06C">
          <w:pPr>
            <w:pStyle w:val="TOC2"/>
            <w:tabs>
              <w:tab w:val="right" w:leader="dot" w:pos="9345"/>
            </w:tabs>
            <w:rPr>
              <w:rStyle w:val="Hyperlink"/>
              <w:noProof/>
            </w:rPr>
          </w:pPr>
          <w:hyperlink w:anchor="_Toc87645696">
            <w:r w:rsidRPr="5515B06C">
              <w:rPr>
                <w:rStyle w:val="Hyperlink"/>
              </w:rPr>
              <w:t>1.4 Project Scope</w:t>
            </w:r>
            <w:r w:rsidR="00221F5E">
              <w:tab/>
            </w:r>
            <w:r w:rsidR="00221F5E">
              <w:fldChar w:fldCharType="begin"/>
            </w:r>
            <w:r w:rsidR="00221F5E">
              <w:instrText>PAGEREF _Toc87645696 \h</w:instrText>
            </w:r>
            <w:r w:rsidR="00221F5E">
              <w:fldChar w:fldCharType="separate"/>
            </w:r>
            <w:r w:rsidRPr="5515B06C">
              <w:rPr>
                <w:rStyle w:val="Hyperlink"/>
              </w:rPr>
              <w:t>4</w:t>
            </w:r>
            <w:r w:rsidR="00221F5E">
              <w:fldChar w:fldCharType="end"/>
            </w:r>
          </w:hyperlink>
        </w:p>
        <w:p w14:paraId="30AA4CDD" w14:textId="6A4CD32B" w:rsidR="00221F5E" w:rsidRPr="00785E75" w:rsidRDefault="5515B06C" w:rsidP="5515B06C">
          <w:pPr>
            <w:pStyle w:val="TOC1"/>
            <w:tabs>
              <w:tab w:val="right" w:leader="dot" w:pos="9345"/>
            </w:tabs>
            <w:rPr>
              <w:rStyle w:val="Hyperlink"/>
              <w:noProof/>
            </w:rPr>
          </w:pPr>
          <w:hyperlink w:anchor="_Toc1657244200">
            <w:r w:rsidRPr="5515B06C">
              <w:rPr>
                <w:rStyle w:val="Hyperlink"/>
              </w:rPr>
              <w:t>2.Overall Description</w:t>
            </w:r>
            <w:r w:rsidR="00221F5E">
              <w:tab/>
            </w:r>
            <w:r w:rsidR="00221F5E">
              <w:fldChar w:fldCharType="begin"/>
            </w:r>
            <w:r w:rsidR="00221F5E">
              <w:instrText>PAGEREF _Toc1657244200 \h</w:instrText>
            </w:r>
            <w:r w:rsidR="00221F5E">
              <w:fldChar w:fldCharType="separate"/>
            </w:r>
            <w:r w:rsidRPr="5515B06C">
              <w:rPr>
                <w:rStyle w:val="Hyperlink"/>
              </w:rPr>
              <w:t>5</w:t>
            </w:r>
            <w:r w:rsidR="00221F5E">
              <w:fldChar w:fldCharType="end"/>
            </w:r>
          </w:hyperlink>
        </w:p>
        <w:p w14:paraId="10538D9C" w14:textId="1549B3A4" w:rsidR="00221F5E" w:rsidRPr="00785E75" w:rsidRDefault="5515B06C" w:rsidP="5515B06C">
          <w:pPr>
            <w:pStyle w:val="TOC2"/>
            <w:tabs>
              <w:tab w:val="right" w:leader="dot" w:pos="9345"/>
            </w:tabs>
            <w:rPr>
              <w:rStyle w:val="Hyperlink"/>
              <w:noProof/>
            </w:rPr>
          </w:pPr>
          <w:hyperlink w:anchor="_Toc3184425">
            <w:r w:rsidRPr="5515B06C">
              <w:rPr>
                <w:rStyle w:val="Hyperlink"/>
              </w:rPr>
              <w:t>2.1 Product Perspective</w:t>
            </w:r>
            <w:r w:rsidR="00221F5E">
              <w:tab/>
            </w:r>
            <w:r w:rsidR="00221F5E">
              <w:fldChar w:fldCharType="begin"/>
            </w:r>
            <w:r w:rsidR="00221F5E">
              <w:instrText>PAGEREF _Toc3184425 \h</w:instrText>
            </w:r>
            <w:r w:rsidR="00221F5E">
              <w:fldChar w:fldCharType="separate"/>
            </w:r>
            <w:r w:rsidRPr="5515B06C">
              <w:rPr>
                <w:rStyle w:val="Hyperlink"/>
              </w:rPr>
              <w:t>5</w:t>
            </w:r>
            <w:r w:rsidR="00221F5E">
              <w:fldChar w:fldCharType="end"/>
            </w:r>
          </w:hyperlink>
        </w:p>
        <w:p w14:paraId="706C4C8C" w14:textId="47908FE5" w:rsidR="00221F5E" w:rsidRPr="00785E75" w:rsidRDefault="5515B06C" w:rsidP="5515B06C">
          <w:pPr>
            <w:pStyle w:val="TOC2"/>
            <w:tabs>
              <w:tab w:val="right" w:leader="dot" w:pos="9345"/>
            </w:tabs>
            <w:rPr>
              <w:rStyle w:val="Hyperlink"/>
              <w:noProof/>
            </w:rPr>
          </w:pPr>
          <w:hyperlink w:anchor="_Toc1604185607">
            <w:r w:rsidRPr="5515B06C">
              <w:rPr>
                <w:rStyle w:val="Hyperlink"/>
              </w:rPr>
              <w:t>2.2 Product Features</w:t>
            </w:r>
            <w:r w:rsidR="00221F5E">
              <w:tab/>
            </w:r>
            <w:r w:rsidR="00221F5E">
              <w:fldChar w:fldCharType="begin"/>
            </w:r>
            <w:r w:rsidR="00221F5E">
              <w:instrText>PAGEREF _Toc1604185607 \h</w:instrText>
            </w:r>
            <w:r w:rsidR="00221F5E">
              <w:fldChar w:fldCharType="separate"/>
            </w:r>
            <w:r w:rsidRPr="5515B06C">
              <w:rPr>
                <w:rStyle w:val="Hyperlink"/>
              </w:rPr>
              <w:t>6</w:t>
            </w:r>
            <w:r w:rsidR="00221F5E">
              <w:fldChar w:fldCharType="end"/>
            </w:r>
          </w:hyperlink>
        </w:p>
        <w:p w14:paraId="05C17D84" w14:textId="7FC7EACB" w:rsidR="00221F5E" w:rsidRPr="00785E75" w:rsidRDefault="5515B06C" w:rsidP="5515B06C">
          <w:pPr>
            <w:pStyle w:val="TOC2"/>
            <w:tabs>
              <w:tab w:val="left" w:pos="660"/>
              <w:tab w:val="right" w:leader="dot" w:pos="9345"/>
            </w:tabs>
            <w:rPr>
              <w:rStyle w:val="Hyperlink"/>
              <w:noProof/>
            </w:rPr>
          </w:pPr>
          <w:hyperlink w:anchor="_Toc406544423">
            <w:r w:rsidRPr="5515B06C">
              <w:rPr>
                <w:rStyle w:val="Hyperlink"/>
              </w:rPr>
              <w:t>2.3</w:t>
            </w:r>
            <w:r w:rsidR="00221F5E">
              <w:tab/>
            </w:r>
            <w:r w:rsidRPr="5515B06C">
              <w:rPr>
                <w:rStyle w:val="Hyperlink"/>
              </w:rPr>
              <w:t>User Classes and Characteristics</w:t>
            </w:r>
            <w:r w:rsidR="00221F5E">
              <w:tab/>
            </w:r>
            <w:r w:rsidR="00221F5E">
              <w:fldChar w:fldCharType="begin"/>
            </w:r>
            <w:r w:rsidR="00221F5E">
              <w:instrText>PAGEREF _Toc406544423 \h</w:instrText>
            </w:r>
            <w:r w:rsidR="00221F5E">
              <w:fldChar w:fldCharType="separate"/>
            </w:r>
            <w:r w:rsidRPr="5515B06C">
              <w:rPr>
                <w:rStyle w:val="Hyperlink"/>
              </w:rPr>
              <w:t>7</w:t>
            </w:r>
            <w:r w:rsidR="00221F5E">
              <w:fldChar w:fldCharType="end"/>
            </w:r>
          </w:hyperlink>
        </w:p>
        <w:p w14:paraId="6AF8DEBB" w14:textId="67E67983" w:rsidR="00221F5E" w:rsidRPr="00785E75" w:rsidRDefault="5515B06C" w:rsidP="5515B06C">
          <w:pPr>
            <w:pStyle w:val="TOC2"/>
            <w:tabs>
              <w:tab w:val="right" w:leader="dot" w:pos="9345"/>
            </w:tabs>
            <w:rPr>
              <w:rStyle w:val="Hyperlink"/>
              <w:noProof/>
            </w:rPr>
          </w:pPr>
          <w:hyperlink w:anchor="_Toc1447281096">
            <w:r w:rsidRPr="5515B06C">
              <w:rPr>
                <w:rStyle w:val="Hyperlink"/>
              </w:rPr>
              <w:t>2.4 Fully Dressed Use Cases</w:t>
            </w:r>
            <w:r w:rsidR="00221F5E">
              <w:tab/>
            </w:r>
            <w:r w:rsidR="00221F5E">
              <w:fldChar w:fldCharType="begin"/>
            </w:r>
            <w:r w:rsidR="00221F5E">
              <w:instrText>PAGEREF _Toc1447281096 \h</w:instrText>
            </w:r>
            <w:r w:rsidR="00221F5E">
              <w:fldChar w:fldCharType="separate"/>
            </w:r>
            <w:r w:rsidRPr="5515B06C">
              <w:rPr>
                <w:rStyle w:val="Hyperlink"/>
              </w:rPr>
              <w:t>8</w:t>
            </w:r>
            <w:r w:rsidR="00221F5E">
              <w:fldChar w:fldCharType="end"/>
            </w:r>
          </w:hyperlink>
        </w:p>
        <w:p w14:paraId="6885AB76" w14:textId="292701D7" w:rsidR="00221F5E" w:rsidRPr="00785E75" w:rsidRDefault="5515B06C" w:rsidP="5515B06C">
          <w:pPr>
            <w:pStyle w:val="TOC2"/>
            <w:tabs>
              <w:tab w:val="right" w:leader="dot" w:pos="9345"/>
            </w:tabs>
            <w:rPr>
              <w:rStyle w:val="Hyperlink"/>
              <w:noProof/>
            </w:rPr>
          </w:pPr>
          <w:hyperlink w:anchor="_Toc279520080">
            <w:r w:rsidRPr="5515B06C">
              <w:rPr>
                <w:rStyle w:val="Hyperlink"/>
              </w:rPr>
              <w:t>2.5 Operating Environment</w:t>
            </w:r>
            <w:r w:rsidR="00221F5E">
              <w:tab/>
            </w:r>
            <w:r w:rsidR="00221F5E">
              <w:fldChar w:fldCharType="begin"/>
            </w:r>
            <w:r w:rsidR="00221F5E">
              <w:instrText>PAGEREF _Toc279520080 \h</w:instrText>
            </w:r>
            <w:r w:rsidR="00221F5E">
              <w:fldChar w:fldCharType="separate"/>
            </w:r>
            <w:r w:rsidRPr="5515B06C">
              <w:rPr>
                <w:rStyle w:val="Hyperlink"/>
              </w:rPr>
              <w:t>14</w:t>
            </w:r>
            <w:r w:rsidR="00221F5E">
              <w:fldChar w:fldCharType="end"/>
            </w:r>
          </w:hyperlink>
        </w:p>
        <w:p w14:paraId="6B0FADB3" w14:textId="48CB8EA0" w:rsidR="00221F5E" w:rsidRPr="00785E75" w:rsidRDefault="5515B06C" w:rsidP="5515B06C">
          <w:pPr>
            <w:pStyle w:val="TOC2"/>
            <w:tabs>
              <w:tab w:val="right" w:leader="dot" w:pos="9345"/>
            </w:tabs>
            <w:rPr>
              <w:rStyle w:val="Hyperlink"/>
              <w:noProof/>
            </w:rPr>
          </w:pPr>
          <w:hyperlink w:anchor="_Toc246540906">
            <w:r w:rsidRPr="5515B06C">
              <w:rPr>
                <w:rStyle w:val="Hyperlink"/>
              </w:rPr>
              <w:t>2.6 Design and Implementation Constraints</w:t>
            </w:r>
            <w:r w:rsidR="00221F5E">
              <w:tab/>
            </w:r>
            <w:r w:rsidR="00221F5E">
              <w:fldChar w:fldCharType="begin"/>
            </w:r>
            <w:r w:rsidR="00221F5E">
              <w:instrText>PAGEREF _Toc246540906 \h</w:instrText>
            </w:r>
            <w:r w:rsidR="00221F5E">
              <w:fldChar w:fldCharType="separate"/>
            </w:r>
            <w:r w:rsidRPr="5515B06C">
              <w:rPr>
                <w:rStyle w:val="Hyperlink"/>
              </w:rPr>
              <w:t>15</w:t>
            </w:r>
            <w:r w:rsidR="00221F5E">
              <w:fldChar w:fldCharType="end"/>
            </w:r>
          </w:hyperlink>
        </w:p>
        <w:p w14:paraId="53879214" w14:textId="5F30A1F3" w:rsidR="00221F5E" w:rsidRPr="00785E75" w:rsidRDefault="5515B06C" w:rsidP="5515B06C">
          <w:pPr>
            <w:pStyle w:val="TOC2"/>
            <w:tabs>
              <w:tab w:val="right" w:leader="dot" w:pos="9345"/>
            </w:tabs>
            <w:rPr>
              <w:rStyle w:val="Hyperlink"/>
              <w:noProof/>
            </w:rPr>
          </w:pPr>
          <w:hyperlink w:anchor="_Toc2083100625">
            <w:r w:rsidRPr="5515B06C">
              <w:rPr>
                <w:rStyle w:val="Hyperlink"/>
              </w:rPr>
              <w:t>2.7 User Documentation</w:t>
            </w:r>
            <w:r w:rsidR="00221F5E">
              <w:tab/>
            </w:r>
            <w:r w:rsidR="00221F5E">
              <w:fldChar w:fldCharType="begin"/>
            </w:r>
            <w:r w:rsidR="00221F5E">
              <w:instrText>PAGEREF _Toc2083100625 \h</w:instrText>
            </w:r>
            <w:r w:rsidR="00221F5E">
              <w:fldChar w:fldCharType="separate"/>
            </w:r>
            <w:r w:rsidRPr="5515B06C">
              <w:rPr>
                <w:rStyle w:val="Hyperlink"/>
              </w:rPr>
              <w:t>15</w:t>
            </w:r>
            <w:r w:rsidR="00221F5E">
              <w:fldChar w:fldCharType="end"/>
            </w:r>
          </w:hyperlink>
        </w:p>
        <w:p w14:paraId="12FBF265" w14:textId="2ABFFB65" w:rsidR="00221F5E" w:rsidRPr="00785E75" w:rsidRDefault="5515B06C" w:rsidP="5515B06C">
          <w:pPr>
            <w:pStyle w:val="TOC2"/>
            <w:tabs>
              <w:tab w:val="right" w:leader="dot" w:pos="9345"/>
            </w:tabs>
            <w:rPr>
              <w:rStyle w:val="Hyperlink"/>
              <w:noProof/>
            </w:rPr>
          </w:pPr>
          <w:hyperlink w:anchor="_Toc1626222211">
            <w:r w:rsidRPr="5515B06C">
              <w:rPr>
                <w:rStyle w:val="Hyperlink"/>
              </w:rPr>
              <w:t>2.8 Assumptions and Dependencies</w:t>
            </w:r>
            <w:r w:rsidR="00221F5E">
              <w:tab/>
            </w:r>
            <w:r w:rsidR="00221F5E">
              <w:fldChar w:fldCharType="begin"/>
            </w:r>
            <w:r w:rsidR="00221F5E">
              <w:instrText>PAGEREF _Toc1626222211 \h</w:instrText>
            </w:r>
            <w:r w:rsidR="00221F5E">
              <w:fldChar w:fldCharType="separate"/>
            </w:r>
            <w:r w:rsidRPr="5515B06C">
              <w:rPr>
                <w:rStyle w:val="Hyperlink"/>
              </w:rPr>
              <w:t>15</w:t>
            </w:r>
            <w:r w:rsidR="00221F5E">
              <w:fldChar w:fldCharType="end"/>
            </w:r>
          </w:hyperlink>
        </w:p>
        <w:p w14:paraId="668EBA19" w14:textId="1501DB40" w:rsidR="00221F5E" w:rsidRPr="00785E75" w:rsidRDefault="5515B06C" w:rsidP="5515B06C">
          <w:pPr>
            <w:pStyle w:val="TOC1"/>
            <w:tabs>
              <w:tab w:val="right" w:leader="dot" w:pos="9345"/>
            </w:tabs>
            <w:rPr>
              <w:rStyle w:val="Hyperlink"/>
              <w:noProof/>
            </w:rPr>
          </w:pPr>
          <w:hyperlink w:anchor="_Toc12659142">
            <w:r w:rsidRPr="5515B06C">
              <w:rPr>
                <w:rStyle w:val="Hyperlink"/>
              </w:rPr>
              <w:t>3. External Interface Requirements</w:t>
            </w:r>
            <w:r w:rsidR="00221F5E">
              <w:tab/>
            </w:r>
            <w:r w:rsidR="00221F5E">
              <w:fldChar w:fldCharType="begin"/>
            </w:r>
            <w:r w:rsidR="00221F5E">
              <w:instrText>PAGEREF _Toc12659142 \h</w:instrText>
            </w:r>
            <w:r w:rsidR="00221F5E">
              <w:fldChar w:fldCharType="separate"/>
            </w:r>
            <w:r w:rsidRPr="5515B06C">
              <w:rPr>
                <w:rStyle w:val="Hyperlink"/>
              </w:rPr>
              <w:t>16</w:t>
            </w:r>
            <w:r w:rsidR="00221F5E">
              <w:fldChar w:fldCharType="end"/>
            </w:r>
          </w:hyperlink>
        </w:p>
        <w:p w14:paraId="0C862DC6" w14:textId="17306261" w:rsidR="00221F5E" w:rsidRPr="00785E75" w:rsidRDefault="5515B06C" w:rsidP="5515B06C">
          <w:pPr>
            <w:pStyle w:val="TOC2"/>
            <w:tabs>
              <w:tab w:val="right" w:leader="dot" w:pos="9345"/>
            </w:tabs>
            <w:rPr>
              <w:rStyle w:val="Hyperlink"/>
              <w:noProof/>
            </w:rPr>
          </w:pPr>
          <w:hyperlink w:anchor="_Toc1215776936">
            <w:r w:rsidRPr="5515B06C">
              <w:rPr>
                <w:rStyle w:val="Hyperlink"/>
              </w:rPr>
              <w:t>3.1 User Interface</w:t>
            </w:r>
            <w:r w:rsidR="00221F5E">
              <w:tab/>
            </w:r>
            <w:r w:rsidR="00221F5E">
              <w:fldChar w:fldCharType="begin"/>
            </w:r>
            <w:r w:rsidR="00221F5E">
              <w:instrText>PAGEREF _Toc1215776936 \h</w:instrText>
            </w:r>
            <w:r w:rsidR="00221F5E">
              <w:fldChar w:fldCharType="separate"/>
            </w:r>
            <w:r w:rsidRPr="5515B06C">
              <w:rPr>
                <w:rStyle w:val="Hyperlink"/>
              </w:rPr>
              <w:t>16</w:t>
            </w:r>
            <w:r w:rsidR="00221F5E">
              <w:fldChar w:fldCharType="end"/>
            </w:r>
          </w:hyperlink>
        </w:p>
        <w:p w14:paraId="1296AC7F" w14:textId="77E79032" w:rsidR="00221F5E" w:rsidRPr="00785E75" w:rsidRDefault="5515B06C" w:rsidP="5515B06C">
          <w:pPr>
            <w:pStyle w:val="TOC3"/>
            <w:tabs>
              <w:tab w:val="right" w:leader="dot" w:pos="9345"/>
            </w:tabs>
            <w:rPr>
              <w:rStyle w:val="Hyperlink"/>
              <w:noProof/>
            </w:rPr>
          </w:pPr>
          <w:hyperlink w:anchor="_Toc2116043404">
            <w:r w:rsidRPr="5515B06C">
              <w:rPr>
                <w:rStyle w:val="Hyperlink"/>
              </w:rPr>
              <w:t>3.1.1 User Interfaces</w:t>
            </w:r>
            <w:r w:rsidR="00221F5E">
              <w:tab/>
            </w:r>
            <w:r w:rsidR="00221F5E">
              <w:fldChar w:fldCharType="begin"/>
            </w:r>
            <w:r w:rsidR="00221F5E">
              <w:instrText>PAGEREF _Toc2116043404 \h</w:instrText>
            </w:r>
            <w:r w:rsidR="00221F5E">
              <w:fldChar w:fldCharType="separate"/>
            </w:r>
            <w:r w:rsidRPr="5515B06C">
              <w:rPr>
                <w:rStyle w:val="Hyperlink"/>
              </w:rPr>
              <w:t>16</w:t>
            </w:r>
            <w:r w:rsidR="00221F5E">
              <w:fldChar w:fldCharType="end"/>
            </w:r>
          </w:hyperlink>
        </w:p>
        <w:p w14:paraId="39643404" w14:textId="19C59654" w:rsidR="00221F5E" w:rsidRPr="00785E75" w:rsidRDefault="5515B06C" w:rsidP="5515B06C">
          <w:pPr>
            <w:pStyle w:val="TOC3"/>
            <w:tabs>
              <w:tab w:val="right" w:leader="dot" w:pos="9345"/>
            </w:tabs>
            <w:rPr>
              <w:rStyle w:val="Hyperlink"/>
              <w:noProof/>
            </w:rPr>
          </w:pPr>
          <w:hyperlink w:anchor="_Toc903069951">
            <w:r w:rsidRPr="5515B06C">
              <w:rPr>
                <w:rStyle w:val="Hyperlink"/>
              </w:rPr>
              <w:t>3.2 Hardware Interface</w:t>
            </w:r>
            <w:r w:rsidR="00221F5E">
              <w:tab/>
            </w:r>
            <w:r w:rsidR="00221F5E">
              <w:fldChar w:fldCharType="begin"/>
            </w:r>
            <w:r w:rsidR="00221F5E">
              <w:instrText>PAGEREF _Toc903069951 \h</w:instrText>
            </w:r>
            <w:r w:rsidR="00221F5E">
              <w:fldChar w:fldCharType="separate"/>
            </w:r>
            <w:r w:rsidRPr="5515B06C">
              <w:rPr>
                <w:rStyle w:val="Hyperlink"/>
              </w:rPr>
              <w:t>24</w:t>
            </w:r>
            <w:r w:rsidR="00221F5E">
              <w:fldChar w:fldCharType="end"/>
            </w:r>
          </w:hyperlink>
        </w:p>
        <w:p w14:paraId="542C59EA" w14:textId="2190D0CB" w:rsidR="00221F5E" w:rsidRPr="00785E75" w:rsidRDefault="5515B06C" w:rsidP="5515B06C">
          <w:pPr>
            <w:pStyle w:val="TOC3"/>
            <w:tabs>
              <w:tab w:val="left" w:pos="870"/>
              <w:tab w:val="right" w:leader="dot" w:pos="9345"/>
            </w:tabs>
            <w:rPr>
              <w:rStyle w:val="Hyperlink"/>
              <w:noProof/>
            </w:rPr>
          </w:pPr>
          <w:hyperlink w:anchor="_Toc989856281">
            <w:r w:rsidRPr="5515B06C">
              <w:rPr>
                <w:rStyle w:val="Hyperlink"/>
              </w:rPr>
              <w:t>3.3</w:t>
            </w:r>
            <w:r w:rsidR="00221F5E">
              <w:tab/>
            </w:r>
            <w:r w:rsidRPr="5515B06C">
              <w:rPr>
                <w:rStyle w:val="Hyperlink"/>
              </w:rPr>
              <w:t>Software Interface:</w:t>
            </w:r>
            <w:r w:rsidR="00221F5E">
              <w:tab/>
            </w:r>
            <w:r w:rsidR="00221F5E">
              <w:fldChar w:fldCharType="begin"/>
            </w:r>
            <w:r w:rsidR="00221F5E">
              <w:instrText>PAGEREF _Toc989856281 \h</w:instrText>
            </w:r>
            <w:r w:rsidR="00221F5E">
              <w:fldChar w:fldCharType="separate"/>
            </w:r>
            <w:r w:rsidRPr="5515B06C">
              <w:rPr>
                <w:rStyle w:val="Hyperlink"/>
              </w:rPr>
              <w:t>25</w:t>
            </w:r>
            <w:r w:rsidR="00221F5E">
              <w:fldChar w:fldCharType="end"/>
            </w:r>
          </w:hyperlink>
        </w:p>
        <w:p w14:paraId="44824564" w14:textId="2F0FBDF1" w:rsidR="00221F5E" w:rsidRPr="00785E75" w:rsidRDefault="5515B06C" w:rsidP="5515B06C">
          <w:pPr>
            <w:pStyle w:val="TOC2"/>
            <w:tabs>
              <w:tab w:val="left" w:pos="660"/>
              <w:tab w:val="right" w:leader="dot" w:pos="9345"/>
            </w:tabs>
            <w:rPr>
              <w:rStyle w:val="Hyperlink"/>
              <w:noProof/>
            </w:rPr>
          </w:pPr>
          <w:hyperlink w:anchor="_Toc914799775">
            <w:r w:rsidRPr="5515B06C">
              <w:rPr>
                <w:rStyle w:val="Hyperlink"/>
              </w:rPr>
              <w:t>3.4</w:t>
            </w:r>
            <w:r w:rsidR="00221F5E">
              <w:tab/>
            </w:r>
            <w:r w:rsidRPr="5515B06C">
              <w:rPr>
                <w:rStyle w:val="Hyperlink"/>
              </w:rPr>
              <w:t>Communication Interface</w:t>
            </w:r>
            <w:r w:rsidR="00221F5E">
              <w:tab/>
            </w:r>
            <w:r w:rsidR="00221F5E">
              <w:fldChar w:fldCharType="begin"/>
            </w:r>
            <w:r w:rsidR="00221F5E">
              <w:instrText>PAGEREF _Toc914799775 \h</w:instrText>
            </w:r>
            <w:r w:rsidR="00221F5E">
              <w:fldChar w:fldCharType="separate"/>
            </w:r>
            <w:r w:rsidRPr="5515B06C">
              <w:rPr>
                <w:rStyle w:val="Hyperlink"/>
              </w:rPr>
              <w:t>25</w:t>
            </w:r>
            <w:r w:rsidR="00221F5E">
              <w:fldChar w:fldCharType="end"/>
            </w:r>
          </w:hyperlink>
        </w:p>
        <w:p w14:paraId="54ACEFEF" w14:textId="57E45406" w:rsidR="00221F5E" w:rsidRPr="00785E75" w:rsidRDefault="5515B06C" w:rsidP="5515B06C">
          <w:pPr>
            <w:pStyle w:val="TOC1"/>
            <w:tabs>
              <w:tab w:val="right" w:leader="dot" w:pos="9345"/>
            </w:tabs>
            <w:rPr>
              <w:rStyle w:val="Hyperlink"/>
              <w:noProof/>
            </w:rPr>
          </w:pPr>
          <w:hyperlink w:anchor="_Toc125197119">
            <w:r w:rsidRPr="5515B06C">
              <w:rPr>
                <w:rStyle w:val="Hyperlink"/>
              </w:rPr>
              <w:t>4.System Features</w:t>
            </w:r>
            <w:r w:rsidR="00221F5E">
              <w:tab/>
            </w:r>
            <w:r w:rsidR="00221F5E">
              <w:fldChar w:fldCharType="begin"/>
            </w:r>
            <w:r w:rsidR="00221F5E">
              <w:instrText>PAGEREF _Toc125197119 \h</w:instrText>
            </w:r>
            <w:r w:rsidR="00221F5E">
              <w:fldChar w:fldCharType="separate"/>
            </w:r>
            <w:r w:rsidRPr="5515B06C">
              <w:rPr>
                <w:rStyle w:val="Hyperlink"/>
              </w:rPr>
              <w:t>25</w:t>
            </w:r>
            <w:r w:rsidR="00221F5E">
              <w:fldChar w:fldCharType="end"/>
            </w:r>
          </w:hyperlink>
        </w:p>
        <w:p w14:paraId="097D7F2A" w14:textId="50A48EA7" w:rsidR="00221F5E" w:rsidRPr="00785E75" w:rsidRDefault="5515B06C" w:rsidP="5515B06C">
          <w:pPr>
            <w:pStyle w:val="TOC2"/>
            <w:tabs>
              <w:tab w:val="right" w:leader="dot" w:pos="9345"/>
            </w:tabs>
            <w:rPr>
              <w:rStyle w:val="Hyperlink"/>
              <w:noProof/>
            </w:rPr>
          </w:pPr>
          <w:hyperlink w:anchor="_Toc1594453721">
            <w:r w:rsidRPr="5515B06C">
              <w:rPr>
                <w:rStyle w:val="Hyperlink"/>
              </w:rPr>
              <w:t>4.1 Columbary Reservation System</w:t>
            </w:r>
            <w:r w:rsidR="00221F5E">
              <w:tab/>
            </w:r>
            <w:r w:rsidR="00221F5E">
              <w:fldChar w:fldCharType="begin"/>
            </w:r>
            <w:r w:rsidR="00221F5E">
              <w:instrText>PAGEREF _Toc1594453721 \h</w:instrText>
            </w:r>
            <w:r w:rsidR="00221F5E">
              <w:fldChar w:fldCharType="separate"/>
            </w:r>
            <w:r w:rsidRPr="5515B06C">
              <w:rPr>
                <w:rStyle w:val="Hyperlink"/>
              </w:rPr>
              <w:t>25</w:t>
            </w:r>
            <w:r w:rsidR="00221F5E">
              <w:fldChar w:fldCharType="end"/>
            </w:r>
          </w:hyperlink>
        </w:p>
        <w:p w14:paraId="2E8431D8" w14:textId="05C5E11B" w:rsidR="00221F5E" w:rsidRPr="00785E75" w:rsidRDefault="5515B06C" w:rsidP="5515B06C">
          <w:pPr>
            <w:pStyle w:val="TOC3"/>
            <w:tabs>
              <w:tab w:val="right" w:leader="dot" w:pos="9345"/>
            </w:tabs>
            <w:rPr>
              <w:rStyle w:val="Hyperlink"/>
              <w:noProof/>
            </w:rPr>
          </w:pPr>
          <w:hyperlink w:anchor="_Toc1257690645">
            <w:r w:rsidRPr="5515B06C">
              <w:rPr>
                <w:rStyle w:val="Hyperlink"/>
              </w:rPr>
              <w:t>4.1.1 Description and Priority</w:t>
            </w:r>
            <w:r w:rsidR="00221F5E">
              <w:tab/>
            </w:r>
            <w:r w:rsidR="00221F5E">
              <w:fldChar w:fldCharType="begin"/>
            </w:r>
            <w:r w:rsidR="00221F5E">
              <w:instrText>PAGEREF _Toc1257690645 \h</w:instrText>
            </w:r>
            <w:r w:rsidR="00221F5E">
              <w:fldChar w:fldCharType="separate"/>
            </w:r>
            <w:r w:rsidRPr="5515B06C">
              <w:rPr>
                <w:rStyle w:val="Hyperlink"/>
              </w:rPr>
              <w:t>25</w:t>
            </w:r>
            <w:r w:rsidR="00221F5E">
              <w:fldChar w:fldCharType="end"/>
            </w:r>
          </w:hyperlink>
        </w:p>
        <w:p w14:paraId="2078FF2A" w14:textId="44E78254" w:rsidR="00221F5E" w:rsidRPr="00785E75" w:rsidRDefault="5515B06C" w:rsidP="5515B06C">
          <w:pPr>
            <w:pStyle w:val="TOC3"/>
            <w:tabs>
              <w:tab w:val="right" w:leader="dot" w:pos="9345"/>
            </w:tabs>
            <w:rPr>
              <w:rStyle w:val="Hyperlink"/>
              <w:noProof/>
            </w:rPr>
          </w:pPr>
          <w:hyperlink w:anchor="_Toc930467744">
            <w:r w:rsidRPr="5515B06C">
              <w:rPr>
                <w:rStyle w:val="Hyperlink"/>
              </w:rPr>
              <w:t>4.1.2 Stimulus/Response Sequences</w:t>
            </w:r>
            <w:r w:rsidR="00221F5E">
              <w:tab/>
            </w:r>
            <w:r w:rsidR="00221F5E">
              <w:fldChar w:fldCharType="begin"/>
            </w:r>
            <w:r w:rsidR="00221F5E">
              <w:instrText>PAGEREF _Toc930467744 \h</w:instrText>
            </w:r>
            <w:r w:rsidR="00221F5E">
              <w:fldChar w:fldCharType="separate"/>
            </w:r>
            <w:r w:rsidRPr="5515B06C">
              <w:rPr>
                <w:rStyle w:val="Hyperlink"/>
              </w:rPr>
              <w:t>25</w:t>
            </w:r>
            <w:r w:rsidR="00221F5E">
              <w:fldChar w:fldCharType="end"/>
            </w:r>
          </w:hyperlink>
        </w:p>
        <w:p w14:paraId="5CE1C3F9" w14:textId="54D4E8AF" w:rsidR="00221F5E" w:rsidRPr="00785E75" w:rsidRDefault="5515B06C" w:rsidP="5515B06C">
          <w:pPr>
            <w:pStyle w:val="TOC2"/>
            <w:tabs>
              <w:tab w:val="right" w:leader="dot" w:pos="9345"/>
            </w:tabs>
            <w:rPr>
              <w:rStyle w:val="Hyperlink"/>
              <w:noProof/>
            </w:rPr>
          </w:pPr>
          <w:hyperlink w:anchor="_Toc943428433">
            <w:r w:rsidRPr="5515B06C">
              <w:rPr>
                <w:rStyle w:val="Hyperlink"/>
              </w:rPr>
              <w:t>4.2 Information Retrieval System</w:t>
            </w:r>
            <w:r w:rsidR="00221F5E">
              <w:tab/>
            </w:r>
            <w:r w:rsidR="00221F5E">
              <w:fldChar w:fldCharType="begin"/>
            </w:r>
            <w:r w:rsidR="00221F5E">
              <w:instrText>PAGEREF _Toc943428433 \h</w:instrText>
            </w:r>
            <w:r w:rsidR="00221F5E">
              <w:fldChar w:fldCharType="separate"/>
            </w:r>
            <w:r w:rsidRPr="5515B06C">
              <w:rPr>
                <w:rStyle w:val="Hyperlink"/>
              </w:rPr>
              <w:t>26</w:t>
            </w:r>
            <w:r w:rsidR="00221F5E">
              <w:fldChar w:fldCharType="end"/>
            </w:r>
          </w:hyperlink>
        </w:p>
        <w:p w14:paraId="5C281FDE" w14:textId="3DDF6103" w:rsidR="00221F5E" w:rsidRPr="00785E75" w:rsidRDefault="5515B06C" w:rsidP="5515B06C">
          <w:pPr>
            <w:pStyle w:val="TOC3"/>
            <w:tabs>
              <w:tab w:val="right" w:leader="dot" w:pos="9345"/>
            </w:tabs>
            <w:rPr>
              <w:rStyle w:val="Hyperlink"/>
              <w:noProof/>
            </w:rPr>
          </w:pPr>
          <w:hyperlink w:anchor="_Toc1500431352">
            <w:r w:rsidRPr="5515B06C">
              <w:rPr>
                <w:rStyle w:val="Hyperlink"/>
              </w:rPr>
              <w:t>4.2.1 Description and Priority</w:t>
            </w:r>
            <w:r w:rsidR="00221F5E">
              <w:tab/>
            </w:r>
            <w:r w:rsidR="00221F5E">
              <w:fldChar w:fldCharType="begin"/>
            </w:r>
            <w:r w:rsidR="00221F5E">
              <w:instrText>PAGEREF _Toc1500431352 \h</w:instrText>
            </w:r>
            <w:r w:rsidR="00221F5E">
              <w:fldChar w:fldCharType="separate"/>
            </w:r>
            <w:r w:rsidRPr="5515B06C">
              <w:rPr>
                <w:rStyle w:val="Hyperlink"/>
              </w:rPr>
              <w:t>26</w:t>
            </w:r>
            <w:r w:rsidR="00221F5E">
              <w:fldChar w:fldCharType="end"/>
            </w:r>
          </w:hyperlink>
        </w:p>
        <w:p w14:paraId="0A5B5D85" w14:textId="786C682D" w:rsidR="00221F5E" w:rsidRPr="00785E75" w:rsidRDefault="5515B06C" w:rsidP="5515B06C">
          <w:pPr>
            <w:pStyle w:val="TOC3"/>
            <w:tabs>
              <w:tab w:val="right" w:leader="dot" w:pos="9345"/>
            </w:tabs>
            <w:rPr>
              <w:rStyle w:val="Hyperlink"/>
              <w:noProof/>
            </w:rPr>
          </w:pPr>
          <w:hyperlink w:anchor="_Toc240846560">
            <w:r w:rsidRPr="5515B06C">
              <w:rPr>
                <w:rStyle w:val="Hyperlink"/>
              </w:rPr>
              <w:t>4.2.2 Stimulus/Response Sequences</w:t>
            </w:r>
            <w:r w:rsidR="00221F5E">
              <w:tab/>
            </w:r>
            <w:r w:rsidR="00221F5E">
              <w:fldChar w:fldCharType="begin"/>
            </w:r>
            <w:r w:rsidR="00221F5E">
              <w:instrText>PAGEREF _Toc240846560 \h</w:instrText>
            </w:r>
            <w:r w:rsidR="00221F5E">
              <w:fldChar w:fldCharType="separate"/>
            </w:r>
            <w:r w:rsidRPr="5515B06C">
              <w:rPr>
                <w:rStyle w:val="Hyperlink"/>
              </w:rPr>
              <w:t>26</w:t>
            </w:r>
            <w:r w:rsidR="00221F5E">
              <w:fldChar w:fldCharType="end"/>
            </w:r>
          </w:hyperlink>
        </w:p>
        <w:p w14:paraId="6E1F70EF" w14:textId="633B9C78" w:rsidR="00221F5E" w:rsidRPr="00785E75" w:rsidRDefault="5515B06C" w:rsidP="5515B06C">
          <w:pPr>
            <w:pStyle w:val="TOC2"/>
            <w:tabs>
              <w:tab w:val="right" w:leader="dot" w:pos="9345"/>
            </w:tabs>
            <w:rPr>
              <w:rStyle w:val="Hyperlink"/>
              <w:noProof/>
            </w:rPr>
          </w:pPr>
          <w:hyperlink w:anchor="_Toc658014434">
            <w:r w:rsidRPr="5515B06C">
              <w:rPr>
                <w:rStyle w:val="Hyperlink"/>
              </w:rPr>
              <w:t>4.3 Administrative Review System</w:t>
            </w:r>
            <w:r w:rsidR="00221F5E">
              <w:tab/>
            </w:r>
            <w:r w:rsidR="00221F5E">
              <w:fldChar w:fldCharType="begin"/>
            </w:r>
            <w:r w:rsidR="00221F5E">
              <w:instrText>PAGEREF _Toc658014434 \h</w:instrText>
            </w:r>
            <w:r w:rsidR="00221F5E">
              <w:fldChar w:fldCharType="separate"/>
            </w:r>
            <w:r w:rsidRPr="5515B06C">
              <w:rPr>
                <w:rStyle w:val="Hyperlink"/>
              </w:rPr>
              <w:t>26</w:t>
            </w:r>
            <w:r w:rsidR="00221F5E">
              <w:fldChar w:fldCharType="end"/>
            </w:r>
          </w:hyperlink>
        </w:p>
        <w:p w14:paraId="473C74D0" w14:textId="138D8E31" w:rsidR="00221F5E" w:rsidRPr="00785E75" w:rsidRDefault="5515B06C" w:rsidP="5515B06C">
          <w:pPr>
            <w:pStyle w:val="TOC3"/>
            <w:tabs>
              <w:tab w:val="right" w:leader="dot" w:pos="9345"/>
            </w:tabs>
            <w:rPr>
              <w:rStyle w:val="Hyperlink"/>
              <w:noProof/>
            </w:rPr>
          </w:pPr>
          <w:hyperlink w:anchor="_Toc45259795">
            <w:r w:rsidRPr="5515B06C">
              <w:rPr>
                <w:rStyle w:val="Hyperlink"/>
              </w:rPr>
              <w:t>4.3.1 Description and Priority</w:t>
            </w:r>
            <w:r w:rsidR="00221F5E">
              <w:tab/>
            </w:r>
            <w:r w:rsidR="00221F5E">
              <w:fldChar w:fldCharType="begin"/>
            </w:r>
            <w:r w:rsidR="00221F5E">
              <w:instrText>PAGEREF _Toc45259795 \h</w:instrText>
            </w:r>
            <w:r w:rsidR="00221F5E">
              <w:fldChar w:fldCharType="separate"/>
            </w:r>
            <w:r w:rsidRPr="5515B06C">
              <w:rPr>
                <w:rStyle w:val="Hyperlink"/>
              </w:rPr>
              <w:t>27</w:t>
            </w:r>
            <w:r w:rsidR="00221F5E">
              <w:fldChar w:fldCharType="end"/>
            </w:r>
          </w:hyperlink>
        </w:p>
        <w:p w14:paraId="755A304B" w14:textId="35D8EDFF" w:rsidR="00221F5E" w:rsidRPr="00785E75" w:rsidRDefault="5515B06C" w:rsidP="5515B06C">
          <w:pPr>
            <w:pStyle w:val="TOC3"/>
            <w:tabs>
              <w:tab w:val="right" w:leader="dot" w:pos="9345"/>
            </w:tabs>
            <w:rPr>
              <w:rStyle w:val="Hyperlink"/>
              <w:noProof/>
            </w:rPr>
          </w:pPr>
          <w:hyperlink w:anchor="_Toc812454855">
            <w:r w:rsidRPr="5515B06C">
              <w:rPr>
                <w:rStyle w:val="Hyperlink"/>
              </w:rPr>
              <w:t>4.3.2 Stimulus/Response Sequences</w:t>
            </w:r>
            <w:r w:rsidR="00221F5E">
              <w:tab/>
            </w:r>
            <w:r w:rsidR="00221F5E">
              <w:fldChar w:fldCharType="begin"/>
            </w:r>
            <w:r w:rsidR="00221F5E">
              <w:instrText>PAGEREF _Toc812454855 \h</w:instrText>
            </w:r>
            <w:r w:rsidR="00221F5E">
              <w:fldChar w:fldCharType="separate"/>
            </w:r>
            <w:r w:rsidRPr="5515B06C">
              <w:rPr>
                <w:rStyle w:val="Hyperlink"/>
              </w:rPr>
              <w:t>27</w:t>
            </w:r>
            <w:r w:rsidR="00221F5E">
              <w:fldChar w:fldCharType="end"/>
            </w:r>
          </w:hyperlink>
        </w:p>
        <w:p w14:paraId="1FFB9A32" w14:textId="31C3B182" w:rsidR="00221F5E" w:rsidRPr="00785E75" w:rsidRDefault="5515B06C" w:rsidP="5515B06C">
          <w:pPr>
            <w:pStyle w:val="TOC2"/>
            <w:tabs>
              <w:tab w:val="right" w:leader="dot" w:pos="9345"/>
            </w:tabs>
            <w:rPr>
              <w:rStyle w:val="Hyperlink"/>
              <w:noProof/>
            </w:rPr>
          </w:pPr>
          <w:hyperlink w:anchor="_Toc1125490956">
            <w:r w:rsidRPr="5515B06C">
              <w:rPr>
                <w:rStyle w:val="Hyperlink"/>
              </w:rPr>
              <w:t>4.4 Dashboard Management</w:t>
            </w:r>
            <w:r w:rsidR="00221F5E">
              <w:tab/>
            </w:r>
            <w:r w:rsidR="00221F5E">
              <w:fldChar w:fldCharType="begin"/>
            </w:r>
            <w:r w:rsidR="00221F5E">
              <w:instrText>PAGEREF _Toc1125490956 \h</w:instrText>
            </w:r>
            <w:r w:rsidR="00221F5E">
              <w:fldChar w:fldCharType="separate"/>
            </w:r>
            <w:r w:rsidRPr="5515B06C">
              <w:rPr>
                <w:rStyle w:val="Hyperlink"/>
              </w:rPr>
              <w:t>27</w:t>
            </w:r>
            <w:r w:rsidR="00221F5E">
              <w:fldChar w:fldCharType="end"/>
            </w:r>
          </w:hyperlink>
        </w:p>
        <w:p w14:paraId="125727D7" w14:textId="54215196" w:rsidR="00221F5E" w:rsidRPr="00785E75" w:rsidRDefault="5515B06C" w:rsidP="5515B06C">
          <w:pPr>
            <w:pStyle w:val="TOC3"/>
            <w:tabs>
              <w:tab w:val="right" w:leader="dot" w:pos="9345"/>
            </w:tabs>
            <w:rPr>
              <w:rStyle w:val="Hyperlink"/>
              <w:noProof/>
            </w:rPr>
          </w:pPr>
          <w:hyperlink w:anchor="_Toc623895043">
            <w:r w:rsidRPr="5515B06C">
              <w:rPr>
                <w:rStyle w:val="Hyperlink"/>
              </w:rPr>
              <w:t>4.4.1 Description and Priority</w:t>
            </w:r>
            <w:r w:rsidR="00221F5E">
              <w:tab/>
            </w:r>
            <w:r w:rsidR="00221F5E">
              <w:fldChar w:fldCharType="begin"/>
            </w:r>
            <w:r w:rsidR="00221F5E">
              <w:instrText>PAGEREF _Toc623895043 \h</w:instrText>
            </w:r>
            <w:r w:rsidR="00221F5E">
              <w:fldChar w:fldCharType="separate"/>
            </w:r>
            <w:r w:rsidRPr="5515B06C">
              <w:rPr>
                <w:rStyle w:val="Hyperlink"/>
              </w:rPr>
              <w:t>27</w:t>
            </w:r>
            <w:r w:rsidR="00221F5E">
              <w:fldChar w:fldCharType="end"/>
            </w:r>
          </w:hyperlink>
        </w:p>
        <w:p w14:paraId="34A01502" w14:textId="21AA5831" w:rsidR="00221F5E" w:rsidRPr="00785E75" w:rsidRDefault="5515B06C" w:rsidP="5515B06C">
          <w:pPr>
            <w:pStyle w:val="TOC3"/>
            <w:tabs>
              <w:tab w:val="right" w:leader="dot" w:pos="9345"/>
            </w:tabs>
            <w:rPr>
              <w:rStyle w:val="Hyperlink"/>
              <w:noProof/>
            </w:rPr>
          </w:pPr>
          <w:hyperlink w:anchor="_Toc1019606870">
            <w:r w:rsidRPr="5515B06C">
              <w:rPr>
                <w:rStyle w:val="Hyperlink"/>
              </w:rPr>
              <w:t>4.4.2 Stimulus/Response Sequences</w:t>
            </w:r>
            <w:r w:rsidR="00221F5E">
              <w:tab/>
            </w:r>
            <w:r w:rsidR="00221F5E">
              <w:fldChar w:fldCharType="begin"/>
            </w:r>
            <w:r w:rsidR="00221F5E">
              <w:instrText>PAGEREF _Toc1019606870 \h</w:instrText>
            </w:r>
            <w:r w:rsidR="00221F5E">
              <w:fldChar w:fldCharType="separate"/>
            </w:r>
            <w:r w:rsidRPr="5515B06C">
              <w:rPr>
                <w:rStyle w:val="Hyperlink"/>
              </w:rPr>
              <w:t>27</w:t>
            </w:r>
            <w:r w:rsidR="00221F5E">
              <w:fldChar w:fldCharType="end"/>
            </w:r>
          </w:hyperlink>
        </w:p>
        <w:p w14:paraId="7C52C683" w14:textId="611B3642" w:rsidR="00221F5E" w:rsidRPr="00785E75" w:rsidRDefault="5515B06C" w:rsidP="5515B06C">
          <w:pPr>
            <w:pStyle w:val="TOC3"/>
            <w:tabs>
              <w:tab w:val="right" w:leader="dot" w:pos="9345"/>
            </w:tabs>
            <w:rPr>
              <w:rStyle w:val="Hyperlink"/>
              <w:noProof/>
            </w:rPr>
          </w:pPr>
          <w:hyperlink w:anchor="_Toc152124881">
            <w:r w:rsidRPr="5515B06C">
              <w:rPr>
                <w:rStyle w:val="Hyperlink"/>
              </w:rPr>
              <w:t>4.5.1 Description and Priority</w:t>
            </w:r>
            <w:r w:rsidR="00221F5E">
              <w:tab/>
            </w:r>
            <w:r w:rsidR="00221F5E">
              <w:fldChar w:fldCharType="begin"/>
            </w:r>
            <w:r w:rsidR="00221F5E">
              <w:instrText>PAGEREF _Toc152124881 \h</w:instrText>
            </w:r>
            <w:r w:rsidR="00221F5E">
              <w:fldChar w:fldCharType="separate"/>
            </w:r>
            <w:r w:rsidRPr="5515B06C">
              <w:rPr>
                <w:rStyle w:val="Hyperlink"/>
              </w:rPr>
              <w:t>28</w:t>
            </w:r>
            <w:r w:rsidR="00221F5E">
              <w:fldChar w:fldCharType="end"/>
            </w:r>
          </w:hyperlink>
        </w:p>
        <w:p w14:paraId="0E969929" w14:textId="2A86645E" w:rsidR="00221F5E" w:rsidRPr="00785E75" w:rsidRDefault="5515B06C" w:rsidP="5515B06C">
          <w:pPr>
            <w:pStyle w:val="TOC3"/>
            <w:tabs>
              <w:tab w:val="left" w:pos="1095"/>
              <w:tab w:val="right" w:leader="dot" w:pos="9345"/>
            </w:tabs>
            <w:rPr>
              <w:rStyle w:val="Hyperlink"/>
              <w:noProof/>
            </w:rPr>
          </w:pPr>
          <w:hyperlink w:anchor="_Toc1318347830">
            <w:r w:rsidRPr="5515B06C">
              <w:rPr>
                <w:rStyle w:val="Hyperlink"/>
              </w:rPr>
              <w:t>4.5.2</w:t>
            </w:r>
            <w:r w:rsidR="00221F5E">
              <w:tab/>
            </w:r>
            <w:r w:rsidRPr="5515B06C">
              <w:rPr>
                <w:rStyle w:val="Hyperlink"/>
              </w:rPr>
              <w:t>Stimulus/Response Sequences</w:t>
            </w:r>
            <w:r w:rsidR="00221F5E">
              <w:tab/>
            </w:r>
            <w:r w:rsidR="00221F5E">
              <w:fldChar w:fldCharType="begin"/>
            </w:r>
            <w:r w:rsidR="00221F5E">
              <w:instrText>PAGEREF _Toc1318347830 \h</w:instrText>
            </w:r>
            <w:r w:rsidR="00221F5E">
              <w:fldChar w:fldCharType="separate"/>
            </w:r>
            <w:r w:rsidRPr="5515B06C">
              <w:rPr>
                <w:rStyle w:val="Hyperlink"/>
              </w:rPr>
              <w:t>28</w:t>
            </w:r>
            <w:r w:rsidR="00221F5E">
              <w:fldChar w:fldCharType="end"/>
            </w:r>
          </w:hyperlink>
        </w:p>
        <w:p w14:paraId="427E8041" w14:textId="6202E9BD" w:rsidR="00221F5E" w:rsidRPr="00785E75" w:rsidRDefault="5515B06C" w:rsidP="5515B06C">
          <w:pPr>
            <w:pStyle w:val="TOC1"/>
            <w:tabs>
              <w:tab w:val="right" w:leader="dot" w:pos="9345"/>
            </w:tabs>
            <w:rPr>
              <w:rStyle w:val="Hyperlink"/>
              <w:noProof/>
            </w:rPr>
          </w:pPr>
          <w:hyperlink w:anchor="_Toc1836488919">
            <w:r w:rsidRPr="5515B06C">
              <w:rPr>
                <w:rStyle w:val="Hyperlink"/>
              </w:rPr>
              <w:t>5.Other Nonfunctional Requirements</w:t>
            </w:r>
            <w:r w:rsidR="00221F5E">
              <w:tab/>
            </w:r>
            <w:r w:rsidR="00221F5E">
              <w:fldChar w:fldCharType="begin"/>
            </w:r>
            <w:r w:rsidR="00221F5E">
              <w:instrText>PAGEREF _Toc1836488919 \h</w:instrText>
            </w:r>
            <w:r w:rsidR="00221F5E">
              <w:fldChar w:fldCharType="separate"/>
            </w:r>
            <w:r w:rsidRPr="5515B06C">
              <w:rPr>
                <w:rStyle w:val="Hyperlink"/>
              </w:rPr>
              <w:t>29</w:t>
            </w:r>
            <w:r w:rsidR="00221F5E">
              <w:fldChar w:fldCharType="end"/>
            </w:r>
          </w:hyperlink>
        </w:p>
        <w:p w14:paraId="0A0B0699" w14:textId="6B34398B" w:rsidR="00221F5E" w:rsidRPr="00785E75" w:rsidRDefault="5515B06C" w:rsidP="5515B06C">
          <w:pPr>
            <w:pStyle w:val="TOC2"/>
            <w:tabs>
              <w:tab w:val="right" w:leader="dot" w:pos="9345"/>
            </w:tabs>
            <w:rPr>
              <w:rStyle w:val="Hyperlink"/>
              <w:noProof/>
            </w:rPr>
          </w:pPr>
          <w:hyperlink w:anchor="_Toc2138949870">
            <w:r w:rsidRPr="5515B06C">
              <w:rPr>
                <w:rStyle w:val="Hyperlink"/>
              </w:rPr>
              <w:t>5.1 Performance Requirements</w:t>
            </w:r>
            <w:r w:rsidR="00221F5E">
              <w:tab/>
            </w:r>
            <w:r w:rsidR="00221F5E">
              <w:fldChar w:fldCharType="begin"/>
            </w:r>
            <w:r w:rsidR="00221F5E">
              <w:instrText>PAGEREF _Toc2138949870 \h</w:instrText>
            </w:r>
            <w:r w:rsidR="00221F5E">
              <w:fldChar w:fldCharType="separate"/>
            </w:r>
            <w:r w:rsidRPr="5515B06C">
              <w:rPr>
                <w:rStyle w:val="Hyperlink"/>
              </w:rPr>
              <w:t>29</w:t>
            </w:r>
            <w:r w:rsidR="00221F5E">
              <w:fldChar w:fldCharType="end"/>
            </w:r>
          </w:hyperlink>
        </w:p>
        <w:p w14:paraId="6408CBE9" w14:textId="360F54DA" w:rsidR="00221F5E" w:rsidRPr="00785E75" w:rsidRDefault="5515B06C" w:rsidP="5515B06C">
          <w:pPr>
            <w:pStyle w:val="TOC2"/>
            <w:tabs>
              <w:tab w:val="right" w:leader="dot" w:pos="9345"/>
            </w:tabs>
            <w:rPr>
              <w:rStyle w:val="Hyperlink"/>
              <w:noProof/>
            </w:rPr>
          </w:pPr>
          <w:hyperlink w:anchor="_Toc1720040653">
            <w:r w:rsidRPr="5515B06C">
              <w:rPr>
                <w:rStyle w:val="Hyperlink"/>
              </w:rPr>
              <w:t>5.2 Safety Requirements</w:t>
            </w:r>
            <w:r w:rsidR="00221F5E">
              <w:tab/>
            </w:r>
            <w:r w:rsidR="00221F5E">
              <w:fldChar w:fldCharType="begin"/>
            </w:r>
            <w:r w:rsidR="00221F5E">
              <w:instrText>PAGEREF _Toc1720040653 \h</w:instrText>
            </w:r>
            <w:r w:rsidR="00221F5E">
              <w:fldChar w:fldCharType="separate"/>
            </w:r>
            <w:r w:rsidRPr="5515B06C">
              <w:rPr>
                <w:rStyle w:val="Hyperlink"/>
              </w:rPr>
              <w:t>29</w:t>
            </w:r>
            <w:r w:rsidR="00221F5E">
              <w:fldChar w:fldCharType="end"/>
            </w:r>
          </w:hyperlink>
        </w:p>
        <w:p w14:paraId="4083898E" w14:textId="4C65CF3B" w:rsidR="00221F5E" w:rsidRPr="00785E75" w:rsidRDefault="5515B06C" w:rsidP="5515B06C">
          <w:pPr>
            <w:pStyle w:val="TOC2"/>
            <w:tabs>
              <w:tab w:val="right" w:leader="dot" w:pos="9345"/>
            </w:tabs>
            <w:rPr>
              <w:rStyle w:val="Hyperlink"/>
              <w:noProof/>
            </w:rPr>
          </w:pPr>
          <w:hyperlink w:anchor="_Toc8280121">
            <w:r w:rsidRPr="5515B06C">
              <w:rPr>
                <w:rStyle w:val="Hyperlink"/>
              </w:rPr>
              <w:t>5.3 Security Requirements</w:t>
            </w:r>
            <w:r w:rsidR="00221F5E">
              <w:tab/>
            </w:r>
            <w:r w:rsidR="00221F5E">
              <w:fldChar w:fldCharType="begin"/>
            </w:r>
            <w:r w:rsidR="00221F5E">
              <w:instrText>PAGEREF _Toc8280121 \h</w:instrText>
            </w:r>
            <w:r w:rsidR="00221F5E">
              <w:fldChar w:fldCharType="separate"/>
            </w:r>
            <w:r w:rsidRPr="5515B06C">
              <w:rPr>
                <w:rStyle w:val="Hyperlink"/>
              </w:rPr>
              <w:t>29</w:t>
            </w:r>
            <w:r w:rsidR="00221F5E">
              <w:fldChar w:fldCharType="end"/>
            </w:r>
          </w:hyperlink>
        </w:p>
        <w:p w14:paraId="1140D33F" w14:textId="1C4CA065" w:rsidR="00221F5E" w:rsidRPr="00785E75" w:rsidRDefault="5515B06C" w:rsidP="5515B06C">
          <w:pPr>
            <w:pStyle w:val="TOC2"/>
            <w:tabs>
              <w:tab w:val="right" w:leader="dot" w:pos="9345"/>
            </w:tabs>
            <w:rPr>
              <w:rStyle w:val="Hyperlink"/>
              <w:noProof/>
            </w:rPr>
          </w:pPr>
          <w:hyperlink w:anchor="_Toc1371943191">
            <w:r w:rsidRPr="5515B06C">
              <w:rPr>
                <w:rStyle w:val="Hyperlink"/>
              </w:rPr>
              <w:t>5.4 Software Quality Attributes</w:t>
            </w:r>
            <w:r w:rsidR="00221F5E">
              <w:tab/>
            </w:r>
            <w:r w:rsidR="00221F5E">
              <w:fldChar w:fldCharType="begin"/>
            </w:r>
            <w:r w:rsidR="00221F5E">
              <w:instrText>PAGEREF _Toc1371943191 \h</w:instrText>
            </w:r>
            <w:r w:rsidR="00221F5E">
              <w:fldChar w:fldCharType="separate"/>
            </w:r>
            <w:r w:rsidRPr="5515B06C">
              <w:rPr>
                <w:rStyle w:val="Hyperlink"/>
              </w:rPr>
              <w:t>29</w:t>
            </w:r>
            <w:r w:rsidR="00221F5E">
              <w:fldChar w:fldCharType="end"/>
            </w:r>
          </w:hyperlink>
        </w:p>
        <w:p w14:paraId="7EF4D660" w14:textId="64B06928" w:rsidR="00221F5E" w:rsidRPr="00785E75" w:rsidRDefault="5515B06C" w:rsidP="5515B06C">
          <w:pPr>
            <w:pStyle w:val="TOC2"/>
            <w:tabs>
              <w:tab w:val="right" w:leader="dot" w:pos="9345"/>
            </w:tabs>
            <w:rPr>
              <w:rStyle w:val="Hyperlink"/>
              <w:noProof/>
            </w:rPr>
          </w:pPr>
          <w:hyperlink w:anchor="_Toc557584009">
            <w:r w:rsidRPr="5515B06C">
              <w:rPr>
                <w:rStyle w:val="Hyperlink"/>
              </w:rPr>
              <w:t>5.5 Business Rules</w:t>
            </w:r>
            <w:r w:rsidR="00221F5E">
              <w:tab/>
            </w:r>
            <w:r w:rsidR="00221F5E">
              <w:fldChar w:fldCharType="begin"/>
            </w:r>
            <w:r w:rsidR="00221F5E">
              <w:instrText>PAGEREF _Toc557584009 \h</w:instrText>
            </w:r>
            <w:r w:rsidR="00221F5E">
              <w:fldChar w:fldCharType="separate"/>
            </w:r>
            <w:r w:rsidRPr="5515B06C">
              <w:rPr>
                <w:rStyle w:val="Hyperlink"/>
              </w:rPr>
              <w:t>30</w:t>
            </w:r>
            <w:r w:rsidR="00221F5E">
              <w:fldChar w:fldCharType="end"/>
            </w:r>
          </w:hyperlink>
        </w:p>
        <w:p w14:paraId="11D10D73" w14:textId="66E65560" w:rsidR="00221F5E" w:rsidRPr="00785E75" w:rsidRDefault="5515B06C" w:rsidP="5515B06C">
          <w:pPr>
            <w:pStyle w:val="TOC1"/>
            <w:tabs>
              <w:tab w:val="right" w:leader="dot" w:pos="9345"/>
            </w:tabs>
            <w:rPr>
              <w:rStyle w:val="Hyperlink"/>
              <w:noProof/>
            </w:rPr>
          </w:pPr>
          <w:hyperlink w:anchor="_Toc1054095064">
            <w:r w:rsidRPr="5515B06C">
              <w:rPr>
                <w:rStyle w:val="Hyperlink"/>
              </w:rPr>
              <w:t>6. Other Requirements</w:t>
            </w:r>
            <w:r w:rsidR="00221F5E">
              <w:tab/>
            </w:r>
            <w:r w:rsidR="00221F5E">
              <w:fldChar w:fldCharType="begin"/>
            </w:r>
            <w:r w:rsidR="00221F5E">
              <w:instrText>PAGEREF _Toc1054095064 \h</w:instrText>
            </w:r>
            <w:r w:rsidR="00221F5E">
              <w:fldChar w:fldCharType="separate"/>
            </w:r>
            <w:r w:rsidRPr="5515B06C">
              <w:rPr>
                <w:rStyle w:val="Hyperlink"/>
              </w:rPr>
              <w:t>30</w:t>
            </w:r>
            <w:r w:rsidR="00221F5E">
              <w:fldChar w:fldCharType="end"/>
            </w:r>
          </w:hyperlink>
        </w:p>
        <w:p w14:paraId="1BFDAFE6" w14:textId="198D2C72" w:rsidR="00221F5E" w:rsidRPr="00785E75" w:rsidRDefault="5515B06C" w:rsidP="5515B06C">
          <w:pPr>
            <w:pStyle w:val="TOC2"/>
            <w:tabs>
              <w:tab w:val="right" w:leader="dot" w:pos="9345"/>
            </w:tabs>
            <w:rPr>
              <w:rStyle w:val="Hyperlink"/>
              <w:noProof/>
            </w:rPr>
          </w:pPr>
          <w:hyperlink w:anchor="_Toc876938237">
            <w:r w:rsidRPr="5515B06C">
              <w:rPr>
                <w:rStyle w:val="Hyperlink"/>
              </w:rPr>
              <w:t>6.1 Target Metrics (Objectives)</w:t>
            </w:r>
            <w:r w:rsidR="00221F5E">
              <w:tab/>
            </w:r>
            <w:r w:rsidR="00221F5E">
              <w:fldChar w:fldCharType="begin"/>
            </w:r>
            <w:r w:rsidR="00221F5E">
              <w:instrText>PAGEREF _Toc876938237 \h</w:instrText>
            </w:r>
            <w:r w:rsidR="00221F5E">
              <w:fldChar w:fldCharType="separate"/>
            </w:r>
            <w:r w:rsidRPr="5515B06C">
              <w:rPr>
                <w:rStyle w:val="Hyperlink"/>
              </w:rPr>
              <w:t>30</w:t>
            </w:r>
            <w:r w:rsidR="00221F5E">
              <w:fldChar w:fldCharType="end"/>
            </w:r>
          </w:hyperlink>
        </w:p>
        <w:p w14:paraId="6E51CA17" w14:textId="4F287F85" w:rsidR="00221F5E" w:rsidRPr="00785E75" w:rsidRDefault="5515B06C" w:rsidP="5515B06C">
          <w:pPr>
            <w:pStyle w:val="TOC1"/>
            <w:tabs>
              <w:tab w:val="right" w:leader="dot" w:pos="9345"/>
            </w:tabs>
            <w:rPr>
              <w:rStyle w:val="Hyperlink"/>
              <w:noProof/>
            </w:rPr>
          </w:pPr>
          <w:hyperlink w:anchor="_Toc1446211193">
            <w:r w:rsidRPr="5515B06C">
              <w:rPr>
                <w:rStyle w:val="Hyperlink"/>
              </w:rPr>
              <w:t>Appendix A: Glossary</w:t>
            </w:r>
            <w:r w:rsidR="00221F5E">
              <w:tab/>
            </w:r>
            <w:r w:rsidR="00221F5E">
              <w:fldChar w:fldCharType="begin"/>
            </w:r>
            <w:r w:rsidR="00221F5E">
              <w:instrText>PAGEREF _Toc1446211193 \h</w:instrText>
            </w:r>
            <w:r w:rsidR="00221F5E">
              <w:fldChar w:fldCharType="separate"/>
            </w:r>
            <w:r w:rsidRPr="5515B06C">
              <w:rPr>
                <w:rStyle w:val="Hyperlink"/>
              </w:rPr>
              <w:t>31</w:t>
            </w:r>
            <w:r w:rsidR="00221F5E">
              <w:fldChar w:fldCharType="end"/>
            </w:r>
          </w:hyperlink>
        </w:p>
        <w:p w14:paraId="52C2D5C1" w14:textId="4CA0B760" w:rsidR="00221F5E" w:rsidRPr="00785E75" w:rsidRDefault="5515B06C" w:rsidP="5515B06C">
          <w:pPr>
            <w:pStyle w:val="TOC1"/>
            <w:tabs>
              <w:tab w:val="right" w:leader="dot" w:pos="9345"/>
            </w:tabs>
            <w:rPr>
              <w:rStyle w:val="Hyperlink"/>
              <w:noProof/>
            </w:rPr>
          </w:pPr>
          <w:hyperlink w:anchor="_Toc1608813817">
            <w:r w:rsidRPr="5515B06C">
              <w:rPr>
                <w:rStyle w:val="Hyperlink"/>
              </w:rPr>
              <w:t>Appendix B: Analysis Models</w:t>
            </w:r>
            <w:r w:rsidR="00221F5E">
              <w:tab/>
            </w:r>
            <w:r w:rsidR="00221F5E">
              <w:fldChar w:fldCharType="begin"/>
            </w:r>
            <w:r w:rsidR="00221F5E">
              <w:instrText>PAGEREF _Toc1608813817 \h</w:instrText>
            </w:r>
            <w:r w:rsidR="00221F5E">
              <w:fldChar w:fldCharType="separate"/>
            </w:r>
            <w:r w:rsidRPr="5515B06C">
              <w:rPr>
                <w:rStyle w:val="Hyperlink"/>
              </w:rPr>
              <w:t>31</w:t>
            </w:r>
            <w:r w:rsidR="00221F5E">
              <w:fldChar w:fldCharType="end"/>
            </w:r>
          </w:hyperlink>
        </w:p>
        <w:p w14:paraId="178F41A1" w14:textId="138FA81E" w:rsidR="00221F5E" w:rsidRPr="00785E75" w:rsidRDefault="5515B06C" w:rsidP="5515B06C">
          <w:pPr>
            <w:pStyle w:val="TOC1"/>
            <w:tabs>
              <w:tab w:val="right" w:leader="dot" w:pos="9345"/>
            </w:tabs>
            <w:rPr>
              <w:rStyle w:val="Hyperlink"/>
              <w:noProof/>
            </w:rPr>
          </w:pPr>
          <w:hyperlink w:anchor="_Toc2025363154">
            <w:r w:rsidRPr="5515B06C">
              <w:rPr>
                <w:rStyle w:val="Hyperlink"/>
              </w:rPr>
              <w:t>Appendix C: GitHub Repository</w:t>
            </w:r>
            <w:r w:rsidR="00221F5E">
              <w:tab/>
            </w:r>
            <w:r w:rsidR="00221F5E">
              <w:fldChar w:fldCharType="begin"/>
            </w:r>
            <w:r w:rsidR="00221F5E">
              <w:instrText>PAGEREF _Toc2025363154 \h</w:instrText>
            </w:r>
            <w:r w:rsidR="00221F5E">
              <w:fldChar w:fldCharType="separate"/>
            </w:r>
            <w:r w:rsidRPr="5515B06C">
              <w:rPr>
                <w:rStyle w:val="Hyperlink"/>
              </w:rPr>
              <w:t>40</w:t>
            </w:r>
            <w:r w:rsidR="00221F5E">
              <w:fldChar w:fldCharType="end"/>
            </w:r>
          </w:hyperlink>
          <w:r w:rsidR="00221F5E">
            <w:fldChar w:fldCharType="end"/>
          </w:r>
        </w:p>
      </w:sdtContent>
    </w:sdt>
    <w:p w14:paraId="1C812252" w14:textId="6DD58245" w:rsidR="00D45BAD" w:rsidRPr="00785E75" w:rsidRDefault="00D45BAD" w:rsidP="00D45BAD">
      <w:pPr>
        <w:rPr>
          <w:rFonts w:ascii="Arial" w:hAnsi="Arial" w:cs="Arial"/>
        </w:rPr>
      </w:pPr>
    </w:p>
    <w:p w14:paraId="79D25588" w14:textId="77777777" w:rsidR="00D45BAD" w:rsidRPr="00785E75" w:rsidRDefault="00D45BAD" w:rsidP="00D45BAD">
      <w:pPr>
        <w:rPr>
          <w:rFonts w:ascii="Arial" w:hAnsi="Arial" w:cs="Arial"/>
        </w:rPr>
      </w:pPr>
    </w:p>
    <w:p w14:paraId="1D31FE0B" w14:textId="1CDA0013" w:rsidR="00171C08" w:rsidRPr="00785E75" w:rsidRDefault="00B555E0">
      <w:pPr>
        <w:pStyle w:val="Heading1"/>
        <w:spacing w:after="0"/>
        <w:ind w:left="-5"/>
        <w:rPr>
          <w:rFonts w:ascii="Arial" w:hAnsi="Arial" w:cs="Arial"/>
        </w:rPr>
      </w:pPr>
      <w:bookmarkStart w:id="0" w:name="_Toc496642903"/>
      <w:r w:rsidRPr="5515B06C">
        <w:rPr>
          <w:rFonts w:ascii="Arial" w:hAnsi="Arial" w:cs="Arial"/>
        </w:rPr>
        <w:t>Revision History (may not be needed)</w:t>
      </w:r>
      <w:bookmarkEnd w:id="0"/>
    </w:p>
    <w:tbl>
      <w:tblPr>
        <w:tblStyle w:val="TableGrid"/>
        <w:tblW w:w="9978" w:type="dxa"/>
        <w:tblInd w:w="-163" w:type="dxa"/>
        <w:tblCellMar>
          <w:top w:w="78" w:type="dxa"/>
          <w:left w:w="109" w:type="dxa"/>
          <w:right w:w="115" w:type="dxa"/>
        </w:tblCellMar>
        <w:tblLook w:val="04A0" w:firstRow="1" w:lastRow="0" w:firstColumn="1" w:lastColumn="0" w:noHBand="0" w:noVBand="1"/>
      </w:tblPr>
      <w:tblGrid>
        <w:gridCol w:w="2143"/>
        <w:gridCol w:w="1256"/>
        <w:gridCol w:w="4888"/>
        <w:gridCol w:w="1691"/>
      </w:tblGrid>
      <w:tr w:rsidR="00BB0E02" w:rsidRPr="00785E75" w14:paraId="24AF287E" w14:textId="77777777">
        <w:trPr>
          <w:trHeight w:val="341"/>
        </w:trPr>
        <w:tc>
          <w:tcPr>
            <w:tcW w:w="2159" w:type="dxa"/>
            <w:tcBorders>
              <w:top w:val="single" w:sz="8" w:space="0" w:color="000000"/>
              <w:left w:val="single" w:sz="7" w:space="0" w:color="000000"/>
              <w:bottom w:val="double" w:sz="2" w:space="0" w:color="000000"/>
              <w:right w:val="single" w:sz="4" w:space="0" w:color="000000"/>
            </w:tcBorders>
          </w:tcPr>
          <w:p w14:paraId="21EBB534" w14:textId="77777777" w:rsidR="00171C08" w:rsidRPr="00785E75" w:rsidRDefault="00B555E0">
            <w:pPr>
              <w:rPr>
                <w:rFonts w:ascii="Arial" w:hAnsi="Arial" w:cs="Arial"/>
              </w:rPr>
            </w:pPr>
            <w:r w:rsidRPr="00785E75">
              <w:rPr>
                <w:rFonts w:ascii="Arial" w:hAnsi="Arial" w:cs="Arial"/>
              </w:rPr>
              <w:t>Name</w:t>
            </w:r>
          </w:p>
        </w:tc>
        <w:tc>
          <w:tcPr>
            <w:tcW w:w="1171" w:type="dxa"/>
            <w:tcBorders>
              <w:top w:val="single" w:sz="8" w:space="0" w:color="000000"/>
              <w:left w:val="single" w:sz="4" w:space="0" w:color="000000"/>
              <w:bottom w:val="double" w:sz="2" w:space="0" w:color="000000"/>
              <w:right w:val="single" w:sz="5" w:space="0" w:color="000000"/>
            </w:tcBorders>
          </w:tcPr>
          <w:p w14:paraId="6A93511F" w14:textId="77777777" w:rsidR="00171C08" w:rsidRPr="00785E75" w:rsidRDefault="00B555E0" w:rsidP="00260E14">
            <w:pPr>
              <w:rPr>
                <w:rFonts w:ascii="Arial" w:hAnsi="Arial" w:cs="Arial"/>
              </w:rPr>
            </w:pPr>
            <w:r w:rsidRPr="00785E75">
              <w:rPr>
                <w:rFonts w:ascii="Arial" w:hAnsi="Arial" w:cs="Arial"/>
              </w:rPr>
              <w:t>Date</w:t>
            </w:r>
          </w:p>
        </w:tc>
        <w:tc>
          <w:tcPr>
            <w:tcW w:w="4954" w:type="dxa"/>
            <w:tcBorders>
              <w:top w:val="single" w:sz="8" w:space="0" w:color="000000"/>
              <w:left w:val="single" w:sz="5" w:space="0" w:color="000000"/>
              <w:bottom w:val="double" w:sz="2" w:space="0" w:color="000000"/>
              <w:right w:val="single" w:sz="4" w:space="0" w:color="000000"/>
            </w:tcBorders>
          </w:tcPr>
          <w:p w14:paraId="309C0C2C" w14:textId="77777777" w:rsidR="00171C08" w:rsidRPr="00785E75" w:rsidRDefault="00B555E0">
            <w:pPr>
              <w:rPr>
                <w:rFonts w:ascii="Arial" w:hAnsi="Arial" w:cs="Arial"/>
              </w:rPr>
            </w:pPr>
            <w:r w:rsidRPr="00785E75">
              <w:rPr>
                <w:rFonts w:ascii="Arial" w:hAnsi="Arial" w:cs="Arial"/>
              </w:rPr>
              <w:t>Reason For Changes</w:t>
            </w:r>
          </w:p>
        </w:tc>
        <w:tc>
          <w:tcPr>
            <w:tcW w:w="1694" w:type="dxa"/>
            <w:tcBorders>
              <w:top w:val="single" w:sz="8" w:space="0" w:color="000000"/>
              <w:left w:val="single" w:sz="4" w:space="0" w:color="000000"/>
              <w:bottom w:val="double" w:sz="2" w:space="0" w:color="000000"/>
              <w:right w:val="single" w:sz="8" w:space="0" w:color="000000"/>
            </w:tcBorders>
          </w:tcPr>
          <w:p w14:paraId="6D8BBBC3" w14:textId="77777777" w:rsidR="00171C08" w:rsidRPr="00785E75" w:rsidRDefault="00B555E0">
            <w:pPr>
              <w:rPr>
                <w:rFonts w:ascii="Arial" w:hAnsi="Arial" w:cs="Arial"/>
              </w:rPr>
            </w:pPr>
            <w:r w:rsidRPr="00785E75">
              <w:rPr>
                <w:rFonts w:ascii="Arial" w:hAnsi="Arial" w:cs="Arial"/>
              </w:rPr>
              <w:t>Version</w:t>
            </w:r>
          </w:p>
        </w:tc>
      </w:tr>
      <w:tr w:rsidR="00BB0E02" w:rsidRPr="00785E75" w14:paraId="306C8426" w14:textId="77777777">
        <w:trPr>
          <w:trHeight w:val="335"/>
        </w:trPr>
        <w:tc>
          <w:tcPr>
            <w:tcW w:w="2159" w:type="dxa"/>
            <w:tcBorders>
              <w:top w:val="double" w:sz="2" w:space="0" w:color="000000"/>
              <w:left w:val="single" w:sz="7" w:space="0" w:color="000000"/>
              <w:bottom w:val="single" w:sz="4" w:space="0" w:color="000000"/>
              <w:right w:val="single" w:sz="4" w:space="0" w:color="000000"/>
            </w:tcBorders>
          </w:tcPr>
          <w:p w14:paraId="6EB13EF7" w14:textId="77777777" w:rsidR="00171C08" w:rsidRPr="00785E75" w:rsidRDefault="00171C08">
            <w:pPr>
              <w:rPr>
                <w:rFonts w:ascii="Arial" w:hAnsi="Arial" w:cs="Arial"/>
              </w:rPr>
            </w:pPr>
          </w:p>
        </w:tc>
        <w:tc>
          <w:tcPr>
            <w:tcW w:w="1171" w:type="dxa"/>
            <w:tcBorders>
              <w:top w:val="double" w:sz="2" w:space="0" w:color="000000"/>
              <w:left w:val="single" w:sz="4" w:space="0" w:color="000000"/>
              <w:bottom w:val="single" w:sz="4" w:space="0" w:color="000000"/>
              <w:right w:val="single" w:sz="5" w:space="0" w:color="000000"/>
            </w:tcBorders>
          </w:tcPr>
          <w:p w14:paraId="20C977BA" w14:textId="77777777" w:rsidR="00171C08" w:rsidRPr="00785E75" w:rsidRDefault="00171C08">
            <w:pPr>
              <w:rPr>
                <w:rFonts w:ascii="Arial" w:hAnsi="Arial" w:cs="Arial"/>
              </w:rPr>
            </w:pPr>
          </w:p>
        </w:tc>
        <w:tc>
          <w:tcPr>
            <w:tcW w:w="4954" w:type="dxa"/>
            <w:tcBorders>
              <w:top w:val="double" w:sz="2" w:space="0" w:color="000000"/>
              <w:left w:val="single" w:sz="5" w:space="0" w:color="000000"/>
              <w:bottom w:val="single" w:sz="4" w:space="0" w:color="000000"/>
              <w:right w:val="single" w:sz="4" w:space="0" w:color="000000"/>
            </w:tcBorders>
          </w:tcPr>
          <w:p w14:paraId="6C02E6EB" w14:textId="77777777" w:rsidR="00171C08" w:rsidRPr="00785E75" w:rsidRDefault="00171C08">
            <w:pPr>
              <w:rPr>
                <w:rFonts w:ascii="Arial" w:hAnsi="Arial" w:cs="Arial"/>
              </w:rPr>
            </w:pPr>
          </w:p>
        </w:tc>
        <w:tc>
          <w:tcPr>
            <w:tcW w:w="1694" w:type="dxa"/>
            <w:tcBorders>
              <w:top w:val="double" w:sz="2" w:space="0" w:color="000000"/>
              <w:left w:val="single" w:sz="4" w:space="0" w:color="000000"/>
              <w:bottom w:val="single" w:sz="4" w:space="0" w:color="000000"/>
              <w:right w:val="single" w:sz="8" w:space="0" w:color="000000"/>
            </w:tcBorders>
          </w:tcPr>
          <w:p w14:paraId="4661C918" w14:textId="77777777" w:rsidR="00171C08" w:rsidRPr="00785E75" w:rsidRDefault="00171C08">
            <w:pPr>
              <w:rPr>
                <w:rFonts w:ascii="Arial" w:hAnsi="Arial" w:cs="Arial"/>
              </w:rPr>
            </w:pPr>
          </w:p>
        </w:tc>
      </w:tr>
      <w:tr w:rsidR="00BB0E02" w:rsidRPr="00785E75" w14:paraId="6EE190BF" w14:textId="77777777">
        <w:trPr>
          <w:trHeight w:val="337"/>
        </w:trPr>
        <w:tc>
          <w:tcPr>
            <w:tcW w:w="2159" w:type="dxa"/>
            <w:tcBorders>
              <w:top w:val="single" w:sz="4" w:space="0" w:color="000000"/>
              <w:left w:val="single" w:sz="7" w:space="0" w:color="000000"/>
              <w:bottom w:val="single" w:sz="8" w:space="0" w:color="000000"/>
              <w:right w:val="single" w:sz="4" w:space="0" w:color="000000"/>
            </w:tcBorders>
          </w:tcPr>
          <w:p w14:paraId="4E1664E5" w14:textId="77777777" w:rsidR="00171C08" w:rsidRPr="00785E75" w:rsidRDefault="00171C08">
            <w:pPr>
              <w:rPr>
                <w:rFonts w:ascii="Arial" w:hAnsi="Arial" w:cs="Arial"/>
              </w:rPr>
            </w:pPr>
          </w:p>
        </w:tc>
        <w:tc>
          <w:tcPr>
            <w:tcW w:w="1171" w:type="dxa"/>
            <w:tcBorders>
              <w:top w:val="single" w:sz="4" w:space="0" w:color="000000"/>
              <w:left w:val="single" w:sz="4" w:space="0" w:color="000000"/>
              <w:bottom w:val="single" w:sz="8" w:space="0" w:color="000000"/>
              <w:right w:val="single" w:sz="5" w:space="0" w:color="000000"/>
            </w:tcBorders>
          </w:tcPr>
          <w:p w14:paraId="4C297CC8" w14:textId="77777777" w:rsidR="00171C08" w:rsidRPr="00785E75" w:rsidRDefault="00171C08">
            <w:pPr>
              <w:rPr>
                <w:rFonts w:ascii="Arial" w:hAnsi="Arial" w:cs="Arial"/>
              </w:rPr>
            </w:pPr>
          </w:p>
        </w:tc>
        <w:tc>
          <w:tcPr>
            <w:tcW w:w="4954" w:type="dxa"/>
            <w:tcBorders>
              <w:top w:val="single" w:sz="4" w:space="0" w:color="000000"/>
              <w:left w:val="single" w:sz="5" w:space="0" w:color="000000"/>
              <w:bottom w:val="single" w:sz="8" w:space="0" w:color="000000"/>
              <w:right w:val="single" w:sz="4" w:space="0" w:color="000000"/>
            </w:tcBorders>
          </w:tcPr>
          <w:p w14:paraId="6EA4EB75" w14:textId="77777777" w:rsidR="00171C08" w:rsidRPr="00785E75" w:rsidRDefault="00171C08">
            <w:pPr>
              <w:rPr>
                <w:rFonts w:ascii="Arial" w:hAnsi="Arial" w:cs="Arial"/>
              </w:rPr>
            </w:pPr>
          </w:p>
        </w:tc>
        <w:tc>
          <w:tcPr>
            <w:tcW w:w="1694" w:type="dxa"/>
            <w:tcBorders>
              <w:top w:val="single" w:sz="4" w:space="0" w:color="000000"/>
              <w:left w:val="single" w:sz="4" w:space="0" w:color="000000"/>
              <w:bottom w:val="single" w:sz="8" w:space="0" w:color="000000"/>
              <w:right w:val="single" w:sz="8" w:space="0" w:color="000000"/>
            </w:tcBorders>
          </w:tcPr>
          <w:p w14:paraId="47E9C96F" w14:textId="77777777" w:rsidR="00171C08" w:rsidRPr="00785E75" w:rsidRDefault="00171C08">
            <w:pPr>
              <w:rPr>
                <w:rFonts w:ascii="Arial" w:hAnsi="Arial" w:cs="Arial"/>
              </w:rPr>
            </w:pPr>
          </w:p>
        </w:tc>
      </w:tr>
    </w:tbl>
    <w:p w14:paraId="3F096F6A" w14:textId="77777777" w:rsidR="00171C08" w:rsidRPr="00785E75" w:rsidRDefault="00171C08">
      <w:pPr>
        <w:rPr>
          <w:rFonts w:ascii="Arial" w:hAnsi="Arial" w:cs="Arial"/>
        </w:rPr>
      </w:pPr>
    </w:p>
    <w:p w14:paraId="26BFD605" w14:textId="77777777" w:rsidR="00221F5E" w:rsidRPr="00785E75" w:rsidRDefault="00221F5E" w:rsidP="00221F5E">
      <w:pPr>
        <w:rPr>
          <w:rFonts w:ascii="Arial" w:hAnsi="Arial" w:cs="Arial"/>
        </w:rPr>
      </w:pPr>
    </w:p>
    <w:p w14:paraId="271CAB3D" w14:textId="77777777" w:rsidR="00221F5E" w:rsidRPr="00785E75" w:rsidRDefault="00221F5E" w:rsidP="00221F5E">
      <w:pPr>
        <w:rPr>
          <w:rFonts w:ascii="Arial" w:hAnsi="Arial" w:cs="Arial"/>
        </w:rPr>
      </w:pPr>
    </w:p>
    <w:p w14:paraId="4AE27885" w14:textId="77777777" w:rsidR="00171C08" w:rsidRPr="00785E75" w:rsidRDefault="00171C08">
      <w:pPr>
        <w:rPr>
          <w:rFonts w:ascii="Arial" w:hAnsi="Arial" w:cs="Arial"/>
        </w:rPr>
        <w:sectPr w:rsidR="00171C08" w:rsidRPr="00785E75">
          <w:headerReference w:type="even" r:id="rId12"/>
          <w:headerReference w:type="default" r:id="rId13"/>
          <w:headerReference w:type="first" r:id="rId14"/>
          <w:pgSz w:w="12240" w:h="15840"/>
          <w:pgMar w:top="1440" w:right="1440" w:bottom="1440" w:left="1440" w:header="720" w:footer="720" w:gutter="0"/>
          <w:cols w:space="720"/>
        </w:sectPr>
      </w:pPr>
    </w:p>
    <w:p w14:paraId="6D365DD5" w14:textId="77777777" w:rsidR="00171C08" w:rsidRPr="00785E75" w:rsidRDefault="00B555E0">
      <w:pPr>
        <w:pStyle w:val="Heading1"/>
        <w:spacing w:after="418"/>
        <w:ind w:left="-5"/>
        <w:rPr>
          <w:rFonts w:ascii="Arial" w:hAnsi="Arial" w:cs="Arial"/>
        </w:rPr>
      </w:pPr>
      <w:bookmarkStart w:id="1" w:name="_Toc753575485"/>
      <w:r w:rsidRPr="5515B06C">
        <w:rPr>
          <w:rFonts w:ascii="Arial" w:hAnsi="Arial" w:cs="Arial"/>
        </w:rPr>
        <w:t>1.Introduction</w:t>
      </w:r>
      <w:bookmarkEnd w:id="1"/>
    </w:p>
    <w:p w14:paraId="59BA9436" w14:textId="2884AE2E" w:rsidR="00171C08" w:rsidRPr="00785E75" w:rsidRDefault="00B555E0">
      <w:pPr>
        <w:pStyle w:val="Heading2"/>
        <w:ind w:left="-5"/>
        <w:rPr>
          <w:rFonts w:ascii="Arial" w:hAnsi="Arial" w:cs="Arial"/>
        </w:rPr>
      </w:pPr>
      <w:bookmarkStart w:id="2" w:name="_Toc1520927481"/>
      <w:r w:rsidRPr="5515B06C">
        <w:rPr>
          <w:rFonts w:ascii="Arial" w:hAnsi="Arial" w:cs="Arial"/>
        </w:rPr>
        <w:t>1.1 Purpose</w:t>
      </w:r>
      <w:bookmarkEnd w:id="2"/>
      <w:r w:rsidRPr="5515B06C">
        <w:rPr>
          <w:rFonts w:ascii="Arial" w:hAnsi="Arial" w:cs="Arial"/>
        </w:rPr>
        <w:t xml:space="preserve"> </w:t>
      </w:r>
    </w:p>
    <w:p w14:paraId="338A74B4" w14:textId="523843CC" w:rsidR="007219A2" w:rsidRPr="00785E75" w:rsidRDefault="007219A2" w:rsidP="007219A2">
      <w:pPr>
        <w:rPr>
          <w:rFonts w:ascii="Arial" w:hAnsi="Arial" w:cs="Arial"/>
        </w:rPr>
      </w:pPr>
      <w:r w:rsidRPr="00785E75">
        <w:rPr>
          <w:rFonts w:ascii="Arial" w:hAnsi="Arial" w:cs="Arial"/>
        </w:rPr>
        <w:tab/>
      </w:r>
      <w:r w:rsidR="00586655" w:rsidRPr="00785E75">
        <w:rPr>
          <w:rFonts w:ascii="Arial" w:hAnsi="Arial" w:cs="Arial"/>
        </w:rPr>
        <w:t>The document</w:t>
      </w:r>
      <w:r w:rsidR="00281ACB" w:rsidRPr="00785E75">
        <w:rPr>
          <w:rFonts w:ascii="Arial" w:hAnsi="Arial" w:cs="Arial"/>
        </w:rPr>
        <w:t xml:space="preserve"> outlines the software requirements for </w:t>
      </w:r>
      <w:r w:rsidR="00CC41C8" w:rsidRPr="00785E75">
        <w:rPr>
          <w:rFonts w:ascii="Arial" w:hAnsi="Arial" w:cs="Arial"/>
        </w:rPr>
        <w:t>the Chambers of The Burning Ashes System</w:t>
      </w:r>
      <w:r w:rsidR="00705BAF" w:rsidRPr="00785E75">
        <w:rPr>
          <w:rFonts w:ascii="Arial" w:hAnsi="Arial" w:cs="Arial"/>
        </w:rPr>
        <w:t xml:space="preserve"> (CBAS).</w:t>
      </w:r>
      <w:r w:rsidR="00CC3C03" w:rsidRPr="00785E75">
        <w:rPr>
          <w:rFonts w:ascii="Arial" w:hAnsi="Arial" w:cs="Arial"/>
        </w:rPr>
        <w:t xml:space="preserve"> CBAS contains </w:t>
      </w:r>
      <w:r w:rsidR="009052B2" w:rsidRPr="00785E75">
        <w:rPr>
          <w:rFonts w:ascii="Arial" w:hAnsi="Arial" w:cs="Arial"/>
        </w:rPr>
        <w:t>two programs:</w:t>
      </w:r>
    </w:p>
    <w:p w14:paraId="02AD3CBC" w14:textId="613B8B3C" w:rsidR="009052B2" w:rsidRPr="00785E75" w:rsidRDefault="009052B2" w:rsidP="005F3C69">
      <w:pPr>
        <w:pStyle w:val="ListParagraph"/>
        <w:numPr>
          <w:ilvl w:val="0"/>
          <w:numId w:val="4"/>
        </w:numPr>
        <w:rPr>
          <w:rFonts w:ascii="Arial" w:hAnsi="Arial" w:cs="Arial"/>
        </w:rPr>
      </w:pPr>
      <w:r w:rsidRPr="00785E75">
        <w:rPr>
          <w:rFonts w:ascii="Arial" w:hAnsi="Arial" w:cs="Arial"/>
        </w:rPr>
        <w:t xml:space="preserve">CBAS Server – Server for the CBAS that also contains the database of the </w:t>
      </w:r>
      <w:r w:rsidR="00DB1A68" w:rsidRPr="00785E75">
        <w:rPr>
          <w:rFonts w:ascii="Arial" w:hAnsi="Arial" w:cs="Arial"/>
        </w:rPr>
        <w:t>Columbary customers and its tenants.</w:t>
      </w:r>
    </w:p>
    <w:p w14:paraId="32381E92" w14:textId="58B62E71" w:rsidR="00DB1A68" w:rsidRPr="00785E75" w:rsidRDefault="00DB1A68" w:rsidP="005F3C69">
      <w:pPr>
        <w:pStyle w:val="ListParagraph"/>
        <w:numPr>
          <w:ilvl w:val="0"/>
          <w:numId w:val="4"/>
        </w:numPr>
        <w:rPr>
          <w:rFonts w:ascii="Arial" w:hAnsi="Arial" w:cs="Arial"/>
        </w:rPr>
      </w:pPr>
      <w:r w:rsidRPr="00785E75">
        <w:rPr>
          <w:rFonts w:ascii="Arial" w:hAnsi="Arial" w:cs="Arial"/>
        </w:rPr>
        <w:t xml:space="preserve">CBAS Program – It is a program mostly </w:t>
      </w:r>
      <w:r w:rsidR="00A16E26" w:rsidRPr="00785E75">
        <w:rPr>
          <w:rFonts w:ascii="Arial" w:hAnsi="Arial" w:cs="Arial"/>
        </w:rPr>
        <w:t xml:space="preserve">hosted </w:t>
      </w:r>
      <w:r w:rsidRPr="00785E75">
        <w:rPr>
          <w:rFonts w:ascii="Arial" w:hAnsi="Arial" w:cs="Arial"/>
        </w:rPr>
        <w:t xml:space="preserve">on </w:t>
      </w:r>
      <w:r w:rsidR="00A16E26" w:rsidRPr="00785E75">
        <w:rPr>
          <w:rFonts w:ascii="Arial" w:hAnsi="Arial" w:cs="Arial"/>
        </w:rPr>
        <w:t xml:space="preserve">a </w:t>
      </w:r>
      <w:r w:rsidRPr="00785E75">
        <w:rPr>
          <w:rFonts w:ascii="Arial" w:hAnsi="Arial" w:cs="Arial"/>
        </w:rPr>
        <w:t xml:space="preserve">website </w:t>
      </w:r>
      <w:r w:rsidR="003D1C05" w:rsidRPr="00785E75">
        <w:rPr>
          <w:rFonts w:ascii="Arial" w:hAnsi="Arial" w:cs="Arial"/>
        </w:rPr>
        <w:t xml:space="preserve">to help with the Parish Staff </w:t>
      </w:r>
      <w:r w:rsidR="00A16E26" w:rsidRPr="00785E75">
        <w:rPr>
          <w:rFonts w:ascii="Arial" w:hAnsi="Arial" w:cs="Arial"/>
        </w:rPr>
        <w:t>and Customers when accessing the columbary records or visiting the website in general.</w:t>
      </w:r>
      <w:r w:rsidR="00721AE2" w:rsidRPr="00785E75">
        <w:rPr>
          <w:rFonts w:ascii="Arial" w:hAnsi="Arial" w:cs="Arial"/>
        </w:rPr>
        <w:t xml:space="preserve"> </w:t>
      </w:r>
    </w:p>
    <w:p w14:paraId="143C07E0" w14:textId="77777777" w:rsidR="00041D0D" w:rsidRPr="00785E75" w:rsidRDefault="00041D0D" w:rsidP="00260E14">
      <w:pPr>
        <w:rPr>
          <w:rFonts w:ascii="Arial" w:hAnsi="Arial" w:cs="Arial"/>
        </w:rPr>
      </w:pPr>
    </w:p>
    <w:p w14:paraId="74524B7D" w14:textId="2519E825" w:rsidR="00041D0D" w:rsidRPr="00785E75" w:rsidRDefault="00041D0D" w:rsidP="00727C83">
      <w:pPr>
        <w:rPr>
          <w:rFonts w:ascii="Arial" w:hAnsi="Arial" w:cs="Arial"/>
        </w:rPr>
      </w:pPr>
      <w:r w:rsidRPr="00785E75">
        <w:rPr>
          <w:rFonts w:ascii="Arial" w:hAnsi="Arial" w:cs="Arial"/>
        </w:rPr>
        <w:t xml:space="preserve">CBAS aims to </w:t>
      </w:r>
      <w:r w:rsidR="006A7467" w:rsidRPr="00785E75">
        <w:rPr>
          <w:rFonts w:ascii="Arial" w:hAnsi="Arial" w:cs="Arial"/>
        </w:rPr>
        <w:t>create a system where all records of the columbary are now digitalized, to reduce the reliance on paper</w:t>
      </w:r>
      <w:r w:rsidR="02715A5C" w:rsidRPr="00785E75">
        <w:rPr>
          <w:rFonts w:ascii="Arial" w:hAnsi="Arial" w:cs="Arial"/>
        </w:rPr>
        <w:t>-</w:t>
      </w:r>
      <w:r w:rsidR="006A7467" w:rsidRPr="00785E75">
        <w:rPr>
          <w:rFonts w:ascii="Arial" w:hAnsi="Arial" w:cs="Arial"/>
        </w:rPr>
        <w:t xml:space="preserve">based records for the </w:t>
      </w:r>
      <w:r w:rsidR="00B61111" w:rsidRPr="00785E75">
        <w:rPr>
          <w:rFonts w:ascii="Arial" w:hAnsi="Arial" w:cs="Arial"/>
        </w:rPr>
        <w:t>parish.</w:t>
      </w:r>
    </w:p>
    <w:p w14:paraId="59F5BF65" w14:textId="77777777" w:rsidR="001C7436" w:rsidRPr="00785E75" w:rsidRDefault="001C7436" w:rsidP="00260E14">
      <w:pPr>
        <w:rPr>
          <w:rFonts w:ascii="Arial" w:hAnsi="Arial" w:cs="Arial"/>
        </w:rPr>
      </w:pPr>
    </w:p>
    <w:p w14:paraId="22E7052E" w14:textId="051AD3F6" w:rsidR="00171C08" w:rsidRPr="00785E75" w:rsidRDefault="00B555E0">
      <w:pPr>
        <w:pStyle w:val="Heading2"/>
        <w:ind w:left="-5"/>
        <w:rPr>
          <w:rFonts w:ascii="Arial" w:hAnsi="Arial" w:cs="Arial"/>
        </w:rPr>
      </w:pPr>
      <w:bookmarkStart w:id="3" w:name="_Toc334151312"/>
      <w:r w:rsidRPr="5515B06C">
        <w:rPr>
          <w:rFonts w:ascii="Arial" w:hAnsi="Arial" w:cs="Arial"/>
        </w:rPr>
        <w:t>1.2 Document Conventions</w:t>
      </w:r>
      <w:bookmarkEnd w:id="3"/>
    </w:p>
    <w:p w14:paraId="46D44A0D" w14:textId="4C549DA7" w:rsidR="42D0E1A3" w:rsidRPr="00785E75" w:rsidRDefault="42D0E1A3" w:rsidP="00260E14">
      <w:pPr>
        <w:rPr>
          <w:rFonts w:ascii="Arial" w:hAnsi="Arial" w:cs="Arial"/>
        </w:rPr>
      </w:pPr>
      <w:r w:rsidRPr="00785E75">
        <w:rPr>
          <w:rFonts w:ascii="Arial" w:hAnsi="Arial" w:cs="Arial"/>
        </w:rPr>
        <w:t>The following conventions are used throughout this Software Requirements Specification (SRS) document:</w:t>
      </w:r>
    </w:p>
    <w:p w14:paraId="7833CB7D" w14:textId="02FD5BFA" w:rsidR="42D0E1A3" w:rsidRPr="00785E75" w:rsidRDefault="42D0E1A3" w:rsidP="005F3C69">
      <w:pPr>
        <w:pStyle w:val="ListParagraph"/>
        <w:numPr>
          <w:ilvl w:val="0"/>
          <w:numId w:val="10"/>
        </w:numPr>
        <w:rPr>
          <w:rFonts w:ascii="Arial" w:hAnsi="Arial" w:cs="Arial"/>
        </w:rPr>
      </w:pPr>
      <w:r w:rsidRPr="00785E75">
        <w:rPr>
          <w:rFonts w:ascii="Arial" w:hAnsi="Arial" w:cs="Arial"/>
          <w:b/>
        </w:rPr>
        <w:t>Headings and Titles</w:t>
      </w:r>
      <w:r w:rsidRPr="00785E75">
        <w:rPr>
          <w:rFonts w:ascii="Arial" w:hAnsi="Arial" w:cs="Arial"/>
        </w:rPr>
        <w:t>: Headings and titles are in bold font and are numbered for easy reference.</w:t>
      </w:r>
    </w:p>
    <w:p w14:paraId="424B8585" w14:textId="5E7D2277" w:rsidR="42D0E1A3" w:rsidRPr="00785E75" w:rsidRDefault="42D0E1A3" w:rsidP="005F3C69">
      <w:pPr>
        <w:pStyle w:val="ListParagraph"/>
        <w:numPr>
          <w:ilvl w:val="0"/>
          <w:numId w:val="10"/>
        </w:numPr>
        <w:rPr>
          <w:rFonts w:ascii="Arial" w:hAnsi="Arial" w:cs="Arial"/>
        </w:rPr>
      </w:pPr>
      <w:r w:rsidRPr="00785E75">
        <w:rPr>
          <w:rFonts w:ascii="Arial" w:hAnsi="Arial" w:cs="Arial"/>
          <w:b/>
        </w:rPr>
        <w:t>Section Numbers</w:t>
      </w:r>
      <w:r w:rsidRPr="00785E75">
        <w:rPr>
          <w:rFonts w:ascii="Arial" w:hAnsi="Arial" w:cs="Arial"/>
        </w:rPr>
        <w:t>: Section numbers are in t</w:t>
      </w:r>
      <w:r w:rsidR="33E34AC6" w:rsidRPr="00785E75">
        <w:rPr>
          <w:rFonts w:ascii="Arial" w:hAnsi="Arial" w:cs="Arial"/>
        </w:rPr>
        <w:t>he numbering format, wherein</w:t>
      </w:r>
      <w:r w:rsidR="15E6ED66" w:rsidRPr="00785E75">
        <w:rPr>
          <w:rFonts w:ascii="Arial" w:hAnsi="Arial" w:cs="Arial"/>
        </w:rPr>
        <w:t xml:space="preserve"> the main sections are integers while subsections are </w:t>
      </w:r>
      <w:r w:rsidR="125FBE44" w:rsidRPr="00785E75">
        <w:rPr>
          <w:rFonts w:ascii="Arial" w:hAnsi="Arial" w:cs="Arial"/>
        </w:rPr>
        <w:t xml:space="preserve">floating numbers that have a decimal according to which section they are in. </w:t>
      </w:r>
    </w:p>
    <w:p w14:paraId="62FCC34B" w14:textId="54BB17F4" w:rsidR="42D0E1A3" w:rsidRPr="00785E75" w:rsidRDefault="42D0E1A3" w:rsidP="005F3C69">
      <w:pPr>
        <w:pStyle w:val="ListParagraph"/>
        <w:numPr>
          <w:ilvl w:val="0"/>
          <w:numId w:val="10"/>
        </w:numPr>
        <w:rPr>
          <w:rFonts w:ascii="Arial" w:hAnsi="Arial" w:cs="Arial"/>
        </w:rPr>
      </w:pPr>
      <w:r w:rsidRPr="00785E75">
        <w:rPr>
          <w:rFonts w:ascii="Arial" w:hAnsi="Arial" w:cs="Arial"/>
          <w:b/>
        </w:rPr>
        <w:t>Figure and Table Numbers</w:t>
      </w:r>
      <w:r w:rsidRPr="00785E75">
        <w:rPr>
          <w:rFonts w:ascii="Arial" w:hAnsi="Arial" w:cs="Arial"/>
        </w:rPr>
        <w:t>: Figures and tables are numbered consecutively throughout the document, with captions below each figure and above each table.</w:t>
      </w:r>
    </w:p>
    <w:p w14:paraId="4D1B4F90" w14:textId="7A198334" w:rsidR="42D0E1A3" w:rsidRPr="00785E75" w:rsidRDefault="42D0E1A3" w:rsidP="005F3C69">
      <w:pPr>
        <w:pStyle w:val="ListParagraph"/>
        <w:numPr>
          <w:ilvl w:val="0"/>
          <w:numId w:val="10"/>
        </w:numPr>
        <w:rPr>
          <w:rFonts w:ascii="Arial" w:hAnsi="Arial" w:cs="Arial"/>
        </w:rPr>
      </w:pPr>
      <w:r w:rsidRPr="00785E75">
        <w:rPr>
          <w:rFonts w:ascii="Arial" w:hAnsi="Arial" w:cs="Arial"/>
          <w:b/>
        </w:rPr>
        <w:t>Terminology</w:t>
      </w:r>
      <w:r w:rsidRPr="00785E75">
        <w:rPr>
          <w:rFonts w:ascii="Arial" w:hAnsi="Arial" w:cs="Arial"/>
        </w:rPr>
        <w:t>: Definitions of technical terms and acronyms are provided in the Glossary (Appendix A).</w:t>
      </w:r>
    </w:p>
    <w:p w14:paraId="410D7B66" w14:textId="0FF2D8C0" w:rsidR="42D0E1A3" w:rsidRPr="00785E75" w:rsidRDefault="42D0E1A3" w:rsidP="005F3C69">
      <w:pPr>
        <w:pStyle w:val="ListParagraph"/>
        <w:numPr>
          <w:ilvl w:val="0"/>
          <w:numId w:val="10"/>
        </w:numPr>
        <w:rPr>
          <w:rFonts w:ascii="Arial" w:hAnsi="Arial" w:cs="Arial"/>
        </w:rPr>
      </w:pPr>
      <w:r w:rsidRPr="00785E75">
        <w:rPr>
          <w:rFonts w:ascii="Arial" w:hAnsi="Arial" w:cs="Arial"/>
          <w:b/>
        </w:rPr>
        <w:t>Font Styles</w:t>
      </w:r>
      <w:r w:rsidRPr="00785E75">
        <w:rPr>
          <w:rFonts w:ascii="Arial" w:hAnsi="Arial" w:cs="Arial"/>
        </w:rPr>
        <w:t>:</w:t>
      </w:r>
      <w:r w:rsidR="23137673" w:rsidRPr="00785E75">
        <w:rPr>
          <w:rFonts w:ascii="Arial" w:hAnsi="Arial" w:cs="Arial"/>
        </w:rPr>
        <w:t xml:space="preserve"> Times New Roman is the only font style that was used for this document. </w:t>
      </w:r>
    </w:p>
    <w:p w14:paraId="200C7ACE" w14:textId="244A4EE2" w:rsidR="42D0E1A3" w:rsidRPr="00785E75" w:rsidRDefault="42D0E1A3" w:rsidP="005F3C69">
      <w:pPr>
        <w:pStyle w:val="ListParagraph"/>
        <w:numPr>
          <w:ilvl w:val="1"/>
          <w:numId w:val="10"/>
        </w:numPr>
        <w:rPr>
          <w:rFonts w:ascii="Arial" w:hAnsi="Arial" w:cs="Arial"/>
        </w:rPr>
      </w:pPr>
      <w:r w:rsidRPr="00785E75">
        <w:rPr>
          <w:rFonts w:ascii="Arial" w:hAnsi="Arial" w:cs="Arial"/>
          <w:b/>
        </w:rPr>
        <w:t>Bold</w:t>
      </w:r>
      <w:r w:rsidRPr="00785E75">
        <w:rPr>
          <w:rFonts w:ascii="Arial" w:hAnsi="Arial" w:cs="Arial"/>
        </w:rPr>
        <w:t>: Used for headings, titles, and emphasis.</w:t>
      </w:r>
    </w:p>
    <w:p w14:paraId="0237F5D4" w14:textId="34C36B18" w:rsidR="42D0E1A3" w:rsidRPr="00785E75" w:rsidRDefault="42D0E1A3" w:rsidP="005F3C69">
      <w:pPr>
        <w:pStyle w:val="ListParagraph"/>
        <w:numPr>
          <w:ilvl w:val="1"/>
          <w:numId w:val="10"/>
        </w:numPr>
        <w:rPr>
          <w:rFonts w:ascii="Arial" w:hAnsi="Arial" w:cs="Arial"/>
        </w:rPr>
      </w:pPr>
      <w:r w:rsidRPr="00785E75">
        <w:rPr>
          <w:rFonts w:ascii="Arial" w:hAnsi="Arial" w:cs="Arial"/>
          <w:b/>
        </w:rPr>
        <w:t>Regular</w:t>
      </w:r>
      <w:r w:rsidRPr="00785E75">
        <w:rPr>
          <w:rFonts w:ascii="Arial" w:hAnsi="Arial" w:cs="Arial"/>
        </w:rPr>
        <w:t>: Used for body text.</w:t>
      </w:r>
    </w:p>
    <w:p w14:paraId="6D90D665" w14:textId="5640D38D" w:rsidR="42D0E1A3" w:rsidRPr="00785E75" w:rsidRDefault="42D0E1A3" w:rsidP="005F3C69">
      <w:pPr>
        <w:pStyle w:val="ListParagraph"/>
        <w:numPr>
          <w:ilvl w:val="0"/>
          <w:numId w:val="10"/>
        </w:numPr>
        <w:rPr>
          <w:rFonts w:ascii="Arial" w:hAnsi="Arial" w:cs="Arial"/>
        </w:rPr>
      </w:pPr>
      <w:r w:rsidRPr="00785E75">
        <w:rPr>
          <w:rFonts w:ascii="Arial" w:hAnsi="Arial" w:cs="Arial"/>
          <w:b/>
        </w:rPr>
        <w:t>Abbreviations and Acronyms</w:t>
      </w:r>
      <w:r w:rsidRPr="00785E75">
        <w:rPr>
          <w:rFonts w:ascii="Arial" w:hAnsi="Arial" w:cs="Arial"/>
        </w:rPr>
        <w:t>: Abbreviations and acronyms are defined at their first occurrence and listed in the Glossary</w:t>
      </w:r>
    </w:p>
    <w:p w14:paraId="4DE5E234" w14:textId="0CAE91DA" w:rsidR="7518B178" w:rsidRPr="00785E75" w:rsidRDefault="7518B178">
      <w:pPr>
        <w:rPr>
          <w:rFonts w:ascii="Arial" w:hAnsi="Arial" w:cs="Arial"/>
        </w:rPr>
      </w:pPr>
    </w:p>
    <w:p w14:paraId="0D710A1C" w14:textId="77777777" w:rsidR="00171C08" w:rsidRPr="00785E75" w:rsidRDefault="00B555E0">
      <w:pPr>
        <w:pStyle w:val="Heading2"/>
        <w:ind w:left="-5"/>
        <w:rPr>
          <w:rFonts w:ascii="Arial" w:hAnsi="Arial" w:cs="Arial"/>
        </w:rPr>
      </w:pPr>
      <w:bookmarkStart w:id="4" w:name="_Toc369737351"/>
      <w:r w:rsidRPr="5515B06C">
        <w:rPr>
          <w:rFonts w:ascii="Arial" w:hAnsi="Arial" w:cs="Arial"/>
        </w:rPr>
        <w:t>1.</w:t>
      </w:r>
      <w:commentRangeStart w:id="5"/>
      <w:commentRangeStart w:id="6"/>
      <w:r w:rsidRPr="5515B06C">
        <w:rPr>
          <w:rFonts w:ascii="Arial" w:hAnsi="Arial" w:cs="Arial"/>
        </w:rPr>
        <w:t>3 Intended Audience and Reading Suggestions</w:t>
      </w:r>
      <w:commentRangeEnd w:id="5"/>
      <w:r>
        <w:rPr>
          <w:rStyle w:val="CommentReference"/>
        </w:rPr>
        <w:commentReference w:id="5"/>
      </w:r>
      <w:commentRangeEnd w:id="6"/>
      <w:r>
        <w:rPr>
          <w:rStyle w:val="CommentReference"/>
        </w:rPr>
        <w:commentReference w:id="6"/>
      </w:r>
      <w:bookmarkEnd w:id="4"/>
    </w:p>
    <w:p w14:paraId="449D8A32" w14:textId="1062245A" w:rsidR="00171C08" w:rsidRPr="00785E75" w:rsidRDefault="00B555E0" w:rsidP="00260E14">
      <w:pPr>
        <w:rPr>
          <w:rFonts w:ascii="Arial" w:hAnsi="Arial" w:cs="Arial"/>
          <w:sz w:val="24"/>
          <w:szCs w:val="28"/>
        </w:rPr>
      </w:pPr>
      <w:r w:rsidRPr="00785E75">
        <w:rPr>
          <w:rFonts w:ascii="Arial" w:hAnsi="Arial" w:cs="Arial"/>
          <w:sz w:val="24"/>
          <w:szCs w:val="28"/>
        </w:rPr>
        <w:t>This document is intended for any individual user</w:t>
      </w:r>
      <w:r w:rsidR="00B577B3" w:rsidRPr="00785E75">
        <w:rPr>
          <w:rFonts w:ascii="Arial" w:hAnsi="Arial" w:cs="Arial"/>
          <w:sz w:val="24"/>
          <w:szCs w:val="28"/>
        </w:rPr>
        <w:t xml:space="preserve"> </w:t>
      </w:r>
      <w:r w:rsidRPr="00785E75">
        <w:rPr>
          <w:rFonts w:ascii="Arial" w:hAnsi="Arial" w:cs="Arial"/>
          <w:sz w:val="24"/>
          <w:szCs w:val="28"/>
        </w:rPr>
        <w:t>,developer,</w:t>
      </w:r>
      <w:r w:rsidR="00B577B3" w:rsidRPr="00785E75">
        <w:rPr>
          <w:rFonts w:ascii="Arial" w:hAnsi="Arial" w:cs="Arial"/>
          <w:sz w:val="24"/>
          <w:szCs w:val="28"/>
        </w:rPr>
        <w:t xml:space="preserve"> </w:t>
      </w:r>
      <w:r w:rsidRPr="00785E75">
        <w:rPr>
          <w:rFonts w:ascii="Arial" w:hAnsi="Arial" w:cs="Arial"/>
          <w:sz w:val="24"/>
          <w:szCs w:val="28"/>
        </w:rPr>
        <w:t>tester,</w:t>
      </w:r>
      <w:r w:rsidR="00B577B3" w:rsidRPr="00785E75">
        <w:rPr>
          <w:rFonts w:ascii="Arial" w:hAnsi="Arial" w:cs="Arial"/>
          <w:sz w:val="24"/>
          <w:szCs w:val="28"/>
        </w:rPr>
        <w:t xml:space="preserve"> </w:t>
      </w:r>
      <w:r w:rsidRPr="00785E75">
        <w:rPr>
          <w:rFonts w:ascii="Arial" w:hAnsi="Arial" w:cs="Arial"/>
          <w:sz w:val="24"/>
          <w:szCs w:val="28"/>
        </w:rPr>
        <w:t xml:space="preserve">project manager or documentation writer that needs to understand the basic system architecture and its specifications. </w:t>
      </w:r>
    </w:p>
    <w:p w14:paraId="6ACB7894" w14:textId="77777777" w:rsidR="00171C08" w:rsidRPr="00785E75" w:rsidRDefault="00B555E0" w:rsidP="00260E14">
      <w:pPr>
        <w:rPr>
          <w:rFonts w:ascii="Arial" w:hAnsi="Arial" w:cs="Arial"/>
          <w:sz w:val="24"/>
          <w:szCs w:val="28"/>
        </w:rPr>
      </w:pPr>
      <w:r w:rsidRPr="00785E75">
        <w:rPr>
          <w:rFonts w:ascii="Arial" w:hAnsi="Arial" w:cs="Arial"/>
          <w:sz w:val="24"/>
          <w:szCs w:val="28"/>
        </w:rPr>
        <w:t>Here are the potential uses for each one of the reader types:</w:t>
      </w:r>
    </w:p>
    <w:p w14:paraId="5864A9CD" w14:textId="3D3F5298" w:rsidR="39023BF1" w:rsidRPr="00785E75" w:rsidRDefault="39023BF1" w:rsidP="00260E14">
      <w:pPr>
        <w:rPr>
          <w:rFonts w:ascii="Arial" w:hAnsi="Arial" w:cs="Arial"/>
          <w:sz w:val="24"/>
          <w:szCs w:val="28"/>
        </w:rPr>
      </w:pPr>
    </w:p>
    <w:p w14:paraId="1ADDAC7F" w14:textId="7AFEBE43" w:rsidR="00171C08" w:rsidRPr="00785E75" w:rsidRDefault="25C1354D" w:rsidP="5515B06C">
      <w:pPr>
        <w:pStyle w:val="ListParagraph"/>
        <w:rPr>
          <w:rFonts w:ascii="Arial" w:hAnsi="Arial" w:cs="Arial"/>
        </w:rPr>
      </w:pPr>
      <w:r w:rsidRPr="5515B06C">
        <w:rPr>
          <w:rFonts w:ascii="Arial" w:hAnsi="Arial" w:cs="Arial"/>
        </w:rPr>
        <w:t>Parish Administrator</w:t>
      </w:r>
      <w:r w:rsidR="00B555E0" w:rsidRPr="5515B06C">
        <w:rPr>
          <w:rFonts w:ascii="Arial" w:hAnsi="Arial" w:cs="Arial"/>
        </w:rPr>
        <w:t>:</w:t>
      </w:r>
      <w:r w:rsidR="00BD05E0" w:rsidRPr="5515B06C">
        <w:rPr>
          <w:rFonts w:ascii="Arial" w:hAnsi="Arial" w:cs="Arial"/>
        </w:rPr>
        <w:t xml:space="preserve"> </w:t>
      </w:r>
      <w:r w:rsidR="21BB6715" w:rsidRPr="5515B06C">
        <w:rPr>
          <w:rFonts w:ascii="Arial" w:hAnsi="Arial" w:cs="Arial"/>
        </w:rPr>
        <w:t>When new requirements or changes are needed, the Parish Administrator should refer to this document to ensure proper updates. Modifications must maintain the integrity of the original requirements and communicate these changes accurately to subsequent development phases.</w:t>
      </w:r>
    </w:p>
    <w:p w14:paraId="4F481F4E" w14:textId="1671FFB8" w:rsidR="5515B06C" w:rsidRDefault="5515B06C" w:rsidP="5515B06C">
      <w:pPr>
        <w:pStyle w:val="ListParagraph"/>
        <w:numPr>
          <w:ilvl w:val="0"/>
          <w:numId w:val="0"/>
        </w:numPr>
        <w:ind w:left="720"/>
        <w:rPr>
          <w:rFonts w:ascii="Arial" w:hAnsi="Arial" w:cs="Arial"/>
        </w:rPr>
      </w:pPr>
    </w:p>
    <w:p w14:paraId="2A3C1F8C" w14:textId="45350776" w:rsidR="3FAB0135" w:rsidRPr="00785E75" w:rsidRDefault="3FAB0135" w:rsidP="5515B06C">
      <w:pPr>
        <w:pStyle w:val="ListParagraph"/>
        <w:rPr>
          <w:rFonts w:ascii="Arial" w:hAnsi="Arial" w:cs="Arial"/>
        </w:rPr>
      </w:pPr>
      <w:r w:rsidRPr="5515B06C">
        <w:rPr>
          <w:rFonts w:ascii="Arial" w:hAnsi="Arial" w:cs="Arial"/>
        </w:rPr>
        <w:t>Parish</w:t>
      </w:r>
      <w:r w:rsidR="21F1B2ED" w:rsidRPr="5515B06C">
        <w:rPr>
          <w:rFonts w:ascii="Arial" w:hAnsi="Arial" w:cs="Arial"/>
        </w:rPr>
        <w:t xml:space="preserve"> Staff</w:t>
      </w:r>
      <w:r w:rsidR="00B555E0" w:rsidRPr="5515B06C">
        <w:rPr>
          <w:rFonts w:ascii="Arial" w:hAnsi="Arial" w:cs="Arial"/>
        </w:rPr>
        <w:t>:</w:t>
      </w:r>
      <w:r w:rsidR="00BD05E0" w:rsidRPr="5515B06C">
        <w:rPr>
          <w:rFonts w:ascii="Arial" w:hAnsi="Arial" w:cs="Arial"/>
        </w:rPr>
        <w:t xml:space="preserve"> </w:t>
      </w:r>
      <w:r w:rsidR="7F01ACA6" w:rsidRPr="5515B06C">
        <w:rPr>
          <w:rFonts w:ascii="Arial" w:hAnsi="Arial" w:cs="Arial"/>
        </w:rPr>
        <w:t>Reviews the diagrams and specifications in this document to verify that the software fulfills all necessary requirements. Their feedback ensures that the developed solution aligns with their functional needs.</w:t>
      </w:r>
    </w:p>
    <w:p w14:paraId="47E88BA1" w14:textId="5CDC137B" w:rsidR="5515B06C" w:rsidRDefault="5515B06C" w:rsidP="5515B06C">
      <w:pPr>
        <w:pStyle w:val="ListParagraph"/>
        <w:numPr>
          <w:ilvl w:val="0"/>
          <w:numId w:val="0"/>
        </w:numPr>
        <w:ind w:left="720"/>
        <w:rPr>
          <w:rFonts w:ascii="Arial" w:hAnsi="Arial" w:cs="Arial"/>
        </w:rPr>
      </w:pPr>
    </w:p>
    <w:p w14:paraId="3FA351A3" w14:textId="04EB01C9" w:rsidR="00171C08" w:rsidRPr="00785E75" w:rsidRDefault="59A10C16" w:rsidP="5515B06C">
      <w:pPr>
        <w:pStyle w:val="ListParagraph"/>
        <w:rPr>
          <w:rFonts w:ascii="Arial" w:hAnsi="Arial" w:cs="Arial"/>
        </w:rPr>
      </w:pPr>
      <w:r w:rsidRPr="5515B06C">
        <w:rPr>
          <w:rFonts w:ascii="Arial" w:hAnsi="Arial" w:cs="Arial"/>
        </w:rPr>
        <w:t>Developer</w:t>
      </w:r>
      <w:r w:rsidR="00B555E0" w:rsidRPr="5515B06C">
        <w:rPr>
          <w:rFonts w:ascii="Arial" w:hAnsi="Arial" w:cs="Arial"/>
        </w:rPr>
        <w:t>:</w:t>
      </w:r>
      <w:r w:rsidR="00BD05E0" w:rsidRPr="5515B06C">
        <w:rPr>
          <w:rFonts w:ascii="Arial" w:hAnsi="Arial" w:cs="Arial"/>
        </w:rPr>
        <w:t xml:space="preserve"> </w:t>
      </w:r>
      <w:r w:rsidR="0244C6E6" w:rsidRPr="5515B06C">
        <w:rPr>
          <w:rFonts w:ascii="Arial" w:hAnsi="Arial" w:cs="Arial"/>
        </w:rPr>
        <w:t>Uses this document as a reference to confirm that the software’s implementation aligns with the specified requirements and provides a guide for further development or debugging.</w:t>
      </w:r>
    </w:p>
    <w:p w14:paraId="3111FBA1" w14:textId="7BE91445" w:rsidR="5515B06C" w:rsidRDefault="5515B06C" w:rsidP="5515B06C">
      <w:pPr>
        <w:pStyle w:val="ListParagraph"/>
        <w:numPr>
          <w:ilvl w:val="0"/>
          <w:numId w:val="0"/>
        </w:numPr>
        <w:ind w:left="720"/>
        <w:rPr>
          <w:rFonts w:ascii="Arial" w:hAnsi="Arial" w:cs="Arial"/>
        </w:rPr>
      </w:pPr>
    </w:p>
    <w:p w14:paraId="0D58AF33" w14:textId="6F3CFBA4" w:rsidR="51102F7B" w:rsidRPr="00785E75" w:rsidRDefault="51102F7B" w:rsidP="5515B06C">
      <w:pPr>
        <w:pStyle w:val="ListParagraph"/>
        <w:rPr>
          <w:rFonts w:ascii="Arial" w:hAnsi="Arial" w:cs="Arial"/>
        </w:rPr>
      </w:pPr>
      <w:r w:rsidRPr="5515B06C">
        <w:rPr>
          <w:rFonts w:ascii="Arial" w:hAnsi="Arial" w:cs="Arial"/>
        </w:rPr>
        <w:t>Tester:</w:t>
      </w:r>
      <w:r w:rsidR="45B16909" w:rsidRPr="5515B06C">
        <w:rPr>
          <w:rFonts w:ascii="Arial" w:hAnsi="Arial" w:cs="Arial"/>
        </w:rPr>
        <w:t xml:space="preserve"> Compares the documented requirements against the executable program to confirm accuracy and compliance with the initial specifications.</w:t>
      </w:r>
    </w:p>
    <w:p w14:paraId="045F3098" w14:textId="0A1480E7" w:rsidR="5515B06C" w:rsidRDefault="5515B06C" w:rsidP="5515B06C">
      <w:pPr>
        <w:pStyle w:val="ListParagraph"/>
        <w:numPr>
          <w:ilvl w:val="0"/>
          <w:numId w:val="0"/>
        </w:numPr>
        <w:ind w:left="720"/>
        <w:rPr>
          <w:rFonts w:ascii="Arial" w:hAnsi="Arial" w:cs="Arial"/>
        </w:rPr>
      </w:pPr>
    </w:p>
    <w:p w14:paraId="2E354D52" w14:textId="511A46D7" w:rsidR="5CCD7866" w:rsidRPr="00785E75" w:rsidRDefault="6365C682" w:rsidP="5515B06C">
      <w:pPr>
        <w:pStyle w:val="ListParagraph"/>
        <w:rPr>
          <w:rFonts w:ascii="Arial" w:hAnsi="Arial" w:cs="Arial"/>
        </w:rPr>
      </w:pPr>
      <w:r w:rsidRPr="5515B06C">
        <w:rPr>
          <w:rFonts w:ascii="Arial" w:hAnsi="Arial" w:cs="Arial"/>
        </w:rPr>
        <w:t>Customers</w:t>
      </w:r>
      <w:r w:rsidRPr="5515B06C">
        <w:rPr>
          <w:rFonts w:ascii="Arial" w:hAnsi="Arial" w:cs="Arial"/>
          <w:b/>
          <w:bCs/>
        </w:rPr>
        <w:t>:</w:t>
      </w:r>
      <w:r w:rsidRPr="5515B06C">
        <w:rPr>
          <w:rFonts w:ascii="Arial" w:hAnsi="Arial" w:cs="Arial"/>
        </w:rPr>
        <w:t xml:space="preserve"> </w:t>
      </w:r>
      <w:r w:rsidR="000969F8" w:rsidRPr="5515B06C">
        <w:rPr>
          <w:rFonts w:ascii="Arial" w:hAnsi="Arial" w:cs="Arial"/>
        </w:rPr>
        <w:t xml:space="preserve">This document is for customers when making use of the </w:t>
      </w:r>
      <w:r w:rsidR="00260E14" w:rsidRPr="5515B06C">
        <w:rPr>
          <w:rFonts w:ascii="Arial" w:hAnsi="Arial" w:cs="Arial"/>
        </w:rPr>
        <w:t>CBAS application, this SRS can server as a guide for their reference.</w:t>
      </w:r>
    </w:p>
    <w:p w14:paraId="2BBD48D1" w14:textId="77777777" w:rsidR="00171C08" w:rsidRPr="00785E75" w:rsidRDefault="00B555E0" w:rsidP="5515B06C">
      <w:pPr>
        <w:rPr>
          <w:rFonts w:ascii="Arial" w:hAnsi="Arial" w:cs="Arial"/>
          <w:sz w:val="24"/>
        </w:rPr>
      </w:pPr>
      <w:r w:rsidRPr="5515B06C">
        <w:rPr>
          <w:rFonts w:ascii="Arial" w:hAnsi="Arial" w:cs="Arial"/>
          <w:sz w:val="24"/>
        </w:rPr>
        <w:t>Overview</w:t>
      </w:r>
    </w:p>
    <w:p w14:paraId="687F6A8F" w14:textId="13A5E044" w:rsidR="5515B06C" w:rsidRDefault="5515B06C" w:rsidP="5515B06C">
      <w:pPr>
        <w:rPr>
          <w:rFonts w:ascii="Arial" w:hAnsi="Arial" w:cs="Arial"/>
          <w:sz w:val="24"/>
        </w:rPr>
      </w:pPr>
    </w:p>
    <w:p w14:paraId="179F4D2D" w14:textId="6A9019B2" w:rsidR="00171C08" w:rsidRPr="00785E75" w:rsidRDefault="00B555E0" w:rsidP="5515B06C">
      <w:pPr>
        <w:pStyle w:val="ListParagraph"/>
        <w:rPr>
          <w:rFonts w:ascii="Arial" w:hAnsi="Arial" w:cs="Arial"/>
        </w:rPr>
      </w:pPr>
      <w:r w:rsidRPr="5515B06C">
        <w:rPr>
          <w:rFonts w:ascii="Arial" w:hAnsi="Arial" w:cs="Arial"/>
          <w:b/>
          <w:bCs/>
        </w:rPr>
        <w:t>Introduction:</w:t>
      </w:r>
      <w:r w:rsidR="743FDBC0" w:rsidRPr="5515B06C">
        <w:rPr>
          <w:rFonts w:ascii="Arial" w:hAnsi="Arial" w:cs="Arial"/>
          <w:b/>
          <w:bCs/>
        </w:rPr>
        <w:t xml:space="preserve"> </w:t>
      </w:r>
      <w:r w:rsidRPr="5515B06C">
        <w:rPr>
          <w:rFonts w:ascii="Arial" w:hAnsi="Arial" w:cs="Arial"/>
          <w:b/>
          <w:bCs/>
        </w:rPr>
        <w:t>Provide</w:t>
      </w:r>
      <w:r w:rsidRPr="5515B06C">
        <w:rPr>
          <w:rFonts w:ascii="Arial" w:hAnsi="Arial" w:cs="Arial"/>
        </w:rPr>
        <w:t xml:space="preserve"> an overview of the application,</w:t>
      </w:r>
      <w:r w:rsidR="12C7DB91" w:rsidRPr="5515B06C">
        <w:rPr>
          <w:rFonts w:ascii="Arial" w:hAnsi="Arial" w:cs="Arial"/>
        </w:rPr>
        <w:t xml:space="preserve"> </w:t>
      </w:r>
      <w:r w:rsidRPr="5515B06C">
        <w:rPr>
          <w:rFonts w:ascii="Arial" w:hAnsi="Arial" w:cs="Arial"/>
        </w:rPr>
        <w:t>describe the document structure and point the individual objectives.</w:t>
      </w:r>
    </w:p>
    <w:p w14:paraId="7639CFD7" w14:textId="754410F4" w:rsidR="5515B06C" w:rsidRDefault="5515B06C" w:rsidP="5515B06C">
      <w:pPr>
        <w:pStyle w:val="ListParagraph"/>
        <w:numPr>
          <w:ilvl w:val="0"/>
          <w:numId w:val="0"/>
        </w:numPr>
        <w:ind w:left="720"/>
        <w:rPr>
          <w:rFonts w:ascii="Arial" w:hAnsi="Arial" w:cs="Arial"/>
        </w:rPr>
      </w:pPr>
    </w:p>
    <w:p w14:paraId="55606341" w14:textId="1752E685" w:rsidR="00171C08" w:rsidRPr="00785E75" w:rsidRDefault="00B555E0" w:rsidP="5515B06C">
      <w:pPr>
        <w:pStyle w:val="ListParagraph"/>
        <w:rPr>
          <w:rFonts w:ascii="Arial" w:hAnsi="Arial" w:cs="Arial"/>
        </w:rPr>
      </w:pPr>
      <w:r w:rsidRPr="5515B06C">
        <w:rPr>
          <w:rFonts w:ascii="Arial" w:hAnsi="Arial" w:cs="Arial"/>
          <w:b/>
          <w:bCs/>
        </w:rPr>
        <w:t>Overall Description:</w:t>
      </w:r>
      <w:r w:rsidR="0EB678CE" w:rsidRPr="5515B06C">
        <w:rPr>
          <w:rFonts w:ascii="Arial" w:hAnsi="Arial" w:cs="Arial"/>
          <w:b/>
          <w:bCs/>
        </w:rPr>
        <w:t xml:space="preserve"> </w:t>
      </w:r>
      <w:r w:rsidRPr="5515B06C">
        <w:rPr>
          <w:rFonts w:ascii="Arial" w:hAnsi="Arial" w:cs="Arial"/>
          <w:b/>
          <w:bCs/>
        </w:rPr>
        <w:t>Provide</w:t>
      </w:r>
      <w:r w:rsidRPr="5515B06C">
        <w:rPr>
          <w:rFonts w:ascii="Arial" w:hAnsi="Arial" w:cs="Arial"/>
        </w:rPr>
        <w:t xml:space="preserve"> the specification of the system model,</w:t>
      </w:r>
      <w:r w:rsidR="65EC33EC" w:rsidRPr="5515B06C">
        <w:rPr>
          <w:rFonts w:ascii="Arial" w:hAnsi="Arial" w:cs="Arial"/>
        </w:rPr>
        <w:t xml:space="preserve"> </w:t>
      </w:r>
      <w:r w:rsidRPr="5515B06C">
        <w:rPr>
          <w:rFonts w:ascii="Arial" w:hAnsi="Arial" w:cs="Arial"/>
        </w:rPr>
        <w:t>the classes model,</w:t>
      </w:r>
      <w:r w:rsidR="343B323D" w:rsidRPr="5515B06C">
        <w:rPr>
          <w:rFonts w:ascii="Arial" w:hAnsi="Arial" w:cs="Arial"/>
        </w:rPr>
        <w:t xml:space="preserve"> </w:t>
      </w:r>
      <w:r w:rsidRPr="5515B06C">
        <w:rPr>
          <w:rFonts w:ascii="Arial" w:hAnsi="Arial" w:cs="Arial"/>
        </w:rPr>
        <w:t>the main constraints and the list any assumed factors that used within this document.</w:t>
      </w:r>
    </w:p>
    <w:p w14:paraId="6371A972" w14:textId="6D29355B" w:rsidR="5515B06C" w:rsidRDefault="5515B06C" w:rsidP="5515B06C">
      <w:pPr>
        <w:pStyle w:val="ListParagraph"/>
        <w:numPr>
          <w:ilvl w:val="0"/>
          <w:numId w:val="0"/>
        </w:numPr>
        <w:ind w:left="720"/>
        <w:rPr>
          <w:rFonts w:ascii="Arial" w:hAnsi="Arial" w:cs="Arial"/>
        </w:rPr>
      </w:pPr>
    </w:p>
    <w:p w14:paraId="6DCC9F62" w14:textId="2FE01FE0" w:rsidR="00171C08" w:rsidRPr="00785E75" w:rsidRDefault="00B555E0" w:rsidP="5515B06C">
      <w:pPr>
        <w:pStyle w:val="ListParagraph"/>
        <w:rPr>
          <w:rFonts w:ascii="Arial" w:hAnsi="Arial" w:cs="Arial"/>
        </w:rPr>
      </w:pPr>
      <w:r w:rsidRPr="5515B06C">
        <w:rPr>
          <w:rFonts w:ascii="Arial" w:hAnsi="Arial" w:cs="Arial"/>
          <w:b/>
          <w:bCs/>
        </w:rPr>
        <w:t>System Features:</w:t>
      </w:r>
      <w:r w:rsidR="1DA76116" w:rsidRPr="5515B06C">
        <w:rPr>
          <w:rFonts w:ascii="Arial" w:hAnsi="Arial" w:cs="Arial"/>
          <w:b/>
          <w:bCs/>
        </w:rPr>
        <w:t xml:space="preserve"> </w:t>
      </w:r>
      <w:r w:rsidRPr="5515B06C">
        <w:rPr>
          <w:rFonts w:ascii="Arial" w:hAnsi="Arial" w:cs="Arial"/>
          <w:b/>
          <w:bCs/>
        </w:rPr>
        <w:t>Provide</w:t>
      </w:r>
      <w:r w:rsidRPr="5515B06C">
        <w:rPr>
          <w:rFonts w:ascii="Arial" w:hAnsi="Arial" w:cs="Arial"/>
        </w:rPr>
        <w:t xml:space="preserve"> the analysis of the requirements by feature.</w:t>
      </w:r>
    </w:p>
    <w:p w14:paraId="259AECFA" w14:textId="09C8F969" w:rsidR="5515B06C" w:rsidRDefault="5515B06C" w:rsidP="5515B06C">
      <w:pPr>
        <w:pStyle w:val="ListParagraph"/>
        <w:numPr>
          <w:ilvl w:val="0"/>
          <w:numId w:val="0"/>
        </w:numPr>
        <w:ind w:left="720"/>
        <w:rPr>
          <w:rFonts w:ascii="Arial" w:hAnsi="Arial" w:cs="Arial"/>
        </w:rPr>
      </w:pPr>
    </w:p>
    <w:p w14:paraId="5E0B6C95" w14:textId="5CADCAC0" w:rsidR="00171C08" w:rsidRPr="00785E75" w:rsidRDefault="00B555E0" w:rsidP="5515B06C">
      <w:pPr>
        <w:pStyle w:val="ListParagraph"/>
        <w:rPr>
          <w:rFonts w:ascii="Arial" w:hAnsi="Arial" w:cs="Arial"/>
        </w:rPr>
      </w:pPr>
      <w:r w:rsidRPr="5515B06C">
        <w:rPr>
          <w:rFonts w:ascii="Arial" w:hAnsi="Arial" w:cs="Arial"/>
          <w:b/>
          <w:bCs/>
        </w:rPr>
        <w:t>External Interface Requirements:</w:t>
      </w:r>
      <w:r w:rsidR="7EE7D2A6" w:rsidRPr="5515B06C">
        <w:rPr>
          <w:rFonts w:ascii="Arial" w:hAnsi="Arial" w:cs="Arial"/>
          <w:b/>
          <w:bCs/>
        </w:rPr>
        <w:t xml:space="preserve"> </w:t>
      </w:r>
      <w:r w:rsidRPr="5515B06C">
        <w:rPr>
          <w:rFonts w:ascii="Arial" w:hAnsi="Arial" w:cs="Arial"/>
          <w:b/>
          <w:bCs/>
        </w:rPr>
        <w:t>Provide</w:t>
      </w:r>
      <w:r w:rsidRPr="5515B06C">
        <w:rPr>
          <w:rFonts w:ascii="Arial" w:hAnsi="Arial" w:cs="Arial"/>
        </w:rPr>
        <w:t xml:space="preserve"> the visualization of the program and the requirements that are related with hardware,</w:t>
      </w:r>
      <w:r w:rsidR="3ADBCB6C" w:rsidRPr="5515B06C">
        <w:rPr>
          <w:rFonts w:ascii="Arial" w:hAnsi="Arial" w:cs="Arial"/>
        </w:rPr>
        <w:t xml:space="preserve"> </w:t>
      </w:r>
      <w:r w:rsidRPr="5515B06C">
        <w:rPr>
          <w:rFonts w:ascii="Arial" w:hAnsi="Arial" w:cs="Arial"/>
        </w:rPr>
        <w:t>software and networking.</w:t>
      </w:r>
    </w:p>
    <w:p w14:paraId="1483E042" w14:textId="2AAFBC90" w:rsidR="5515B06C" w:rsidRDefault="5515B06C" w:rsidP="5515B06C">
      <w:pPr>
        <w:pStyle w:val="ListParagraph"/>
        <w:numPr>
          <w:ilvl w:val="0"/>
          <w:numId w:val="0"/>
        </w:numPr>
        <w:ind w:left="720"/>
        <w:rPr>
          <w:rFonts w:ascii="Arial" w:hAnsi="Arial" w:cs="Arial"/>
        </w:rPr>
      </w:pPr>
    </w:p>
    <w:p w14:paraId="7751853D" w14:textId="3C3A02B2" w:rsidR="00171C08" w:rsidRDefault="00B555E0" w:rsidP="5515B06C">
      <w:pPr>
        <w:pStyle w:val="ListParagraph"/>
        <w:rPr>
          <w:rFonts w:ascii="Arial" w:hAnsi="Arial" w:cs="Arial"/>
        </w:rPr>
      </w:pPr>
      <w:r w:rsidRPr="5515B06C">
        <w:rPr>
          <w:rFonts w:ascii="Arial" w:hAnsi="Arial" w:cs="Arial"/>
          <w:b/>
          <w:bCs/>
        </w:rPr>
        <w:t>Other Nonfunctional Requirements:</w:t>
      </w:r>
      <w:r w:rsidR="223F6213" w:rsidRPr="5515B06C">
        <w:rPr>
          <w:rFonts w:ascii="Arial" w:hAnsi="Arial" w:cs="Arial"/>
          <w:b/>
          <w:bCs/>
        </w:rPr>
        <w:t xml:space="preserve"> </w:t>
      </w:r>
      <w:r w:rsidRPr="5515B06C">
        <w:rPr>
          <w:rFonts w:ascii="Arial" w:hAnsi="Arial" w:cs="Arial"/>
          <w:b/>
          <w:bCs/>
        </w:rPr>
        <w:t>Provide</w:t>
      </w:r>
      <w:r w:rsidRPr="5515B06C">
        <w:rPr>
          <w:rFonts w:ascii="Arial" w:hAnsi="Arial" w:cs="Arial"/>
        </w:rPr>
        <w:t xml:space="preserve"> some other constraints that apply to factors such as performance,</w:t>
      </w:r>
      <w:r w:rsidR="62A7DC3F" w:rsidRPr="5515B06C">
        <w:rPr>
          <w:rFonts w:ascii="Arial" w:hAnsi="Arial" w:cs="Arial"/>
        </w:rPr>
        <w:t xml:space="preserve"> </w:t>
      </w:r>
      <w:r w:rsidRPr="5515B06C">
        <w:rPr>
          <w:rFonts w:ascii="Arial" w:hAnsi="Arial" w:cs="Arial"/>
        </w:rPr>
        <w:t>safety and security.</w:t>
      </w:r>
    </w:p>
    <w:p w14:paraId="1334B0B8" w14:textId="77777777" w:rsidR="00785E75" w:rsidRPr="00785E75" w:rsidRDefault="00785E75" w:rsidP="00260E14">
      <w:pPr>
        <w:rPr>
          <w:rFonts w:ascii="Arial" w:hAnsi="Arial" w:cs="Arial"/>
          <w:sz w:val="24"/>
          <w:szCs w:val="28"/>
        </w:rPr>
      </w:pPr>
    </w:p>
    <w:p w14:paraId="0D7171B2" w14:textId="77777777" w:rsidR="00171C08" w:rsidRPr="00785E75" w:rsidRDefault="00B555E0">
      <w:pPr>
        <w:pStyle w:val="Heading2"/>
        <w:ind w:left="-5"/>
        <w:rPr>
          <w:rFonts w:ascii="Arial" w:hAnsi="Arial" w:cs="Arial"/>
        </w:rPr>
      </w:pPr>
      <w:bookmarkStart w:id="7" w:name="_Toc87645696"/>
      <w:r w:rsidRPr="5515B06C">
        <w:rPr>
          <w:rFonts w:ascii="Arial" w:hAnsi="Arial" w:cs="Arial"/>
        </w:rPr>
        <w:t>1.4</w:t>
      </w:r>
      <w:commentRangeStart w:id="8"/>
      <w:commentRangeStart w:id="9"/>
      <w:r w:rsidRPr="5515B06C">
        <w:rPr>
          <w:rFonts w:ascii="Arial" w:hAnsi="Arial" w:cs="Arial"/>
        </w:rPr>
        <w:t xml:space="preserve"> Project Scope</w:t>
      </w:r>
      <w:commentRangeEnd w:id="8"/>
      <w:r>
        <w:rPr>
          <w:rStyle w:val="CommentReference"/>
        </w:rPr>
        <w:commentReference w:id="8"/>
      </w:r>
      <w:commentRangeEnd w:id="9"/>
      <w:r>
        <w:rPr>
          <w:rStyle w:val="CommentReference"/>
        </w:rPr>
        <w:commentReference w:id="9"/>
      </w:r>
      <w:bookmarkEnd w:id="7"/>
    </w:p>
    <w:p w14:paraId="017DC52E" w14:textId="21C30D55" w:rsidR="00171C08" w:rsidRPr="00785E75" w:rsidRDefault="0D6870D1" w:rsidP="00260E14">
      <w:pPr>
        <w:rPr>
          <w:rFonts w:ascii="Arial" w:hAnsi="Arial" w:cs="Arial"/>
          <w:sz w:val="24"/>
          <w:szCs w:val="28"/>
        </w:rPr>
      </w:pPr>
      <w:r w:rsidRPr="00785E75">
        <w:rPr>
          <w:rFonts w:ascii="Arial" w:hAnsi="Arial" w:cs="Arial"/>
          <w:sz w:val="24"/>
          <w:szCs w:val="28"/>
        </w:rPr>
        <w:t>The Chambers of the Burning Ashes System is designed to modernize St. Alphonsus Mary de Liguori Parish's operations through an easy-to-use and comprehensive web application of the parishioners. It will facilitate simplified management of columbarium services that will be affected by duplication or lack of records, inefficiency in record retrieval processes, and having no centralized facility to record customers and vault information. The project will also involve digitizing vault and columbarium niche records for accurate tracking of availability, payment status, and contract validity. A secure online portal will be developed to give the customers their columbarium information and transaction history, with encryption and authentication protocols safeguarding sensitive data.</w:t>
      </w:r>
    </w:p>
    <w:p w14:paraId="542368F1" w14:textId="0DA4E528" w:rsidR="00171C08" w:rsidRPr="00785E75" w:rsidRDefault="7A42DEF8" w:rsidP="00260E14">
      <w:pPr>
        <w:rPr>
          <w:rFonts w:ascii="Arial" w:hAnsi="Arial" w:cs="Arial"/>
          <w:sz w:val="24"/>
          <w:szCs w:val="28"/>
        </w:rPr>
      </w:pPr>
      <w:r w:rsidRPr="00785E75">
        <w:rPr>
          <w:rFonts w:ascii="Arial" w:hAnsi="Arial" w:cs="Arial"/>
          <w:sz w:val="24"/>
          <w:szCs w:val="28"/>
        </w:rPr>
        <w:t>It will automatically process and store the necessary documents used in the acquisition of columbarium niches, ensuring regulatory compliance and general accuracy. It will also have a back-up solution with redundancy and secure cloud storage to avoid data loss and quick recovery in case of a failure in the system. The project will incorporate user training and documentation, providing for the smooth integration of the system by church staff to transition into modern practices. In the end, this will enhance operational efficiency, boost customer experience, and help in offering scalable, secure solutions that meet the needs that are increasing in the columbarium services provided for the parish.</w:t>
      </w:r>
      <w:r w:rsidR="5233F669" w:rsidRPr="00785E75">
        <w:rPr>
          <w:rFonts w:ascii="Arial" w:hAnsi="Arial" w:cs="Arial"/>
          <w:sz w:val="24"/>
          <w:szCs w:val="28"/>
        </w:rPr>
        <w:t xml:space="preserve"> </w:t>
      </w:r>
      <w:r w:rsidR="7D7B0F2C" w:rsidRPr="00785E75">
        <w:rPr>
          <w:rFonts w:ascii="Arial" w:hAnsi="Arial" w:cs="Arial"/>
          <w:sz w:val="24"/>
          <w:szCs w:val="28"/>
        </w:rPr>
        <w:t xml:space="preserve">  </w:t>
      </w:r>
      <w:r w:rsidR="00B555E0" w:rsidRPr="00785E75">
        <w:rPr>
          <w:rFonts w:ascii="Arial" w:hAnsi="Arial" w:cs="Arial"/>
          <w:sz w:val="24"/>
          <w:szCs w:val="28"/>
        </w:rPr>
        <w:t xml:space="preserve">  </w:t>
      </w:r>
    </w:p>
    <w:p w14:paraId="0EB7C005" w14:textId="317C4CAC" w:rsidR="007219A2" w:rsidRPr="00785E75" w:rsidRDefault="00B555E0" w:rsidP="00260E14">
      <w:pPr>
        <w:rPr>
          <w:rFonts w:ascii="Arial" w:hAnsi="Arial" w:cs="Arial"/>
          <w:sz w:val="24"/>
          <w:szCs w:val="28"/>
        </w:rPr>
      </w:pPr>
      <w:r w:rsidRPr="00785E75">
        <w:rPr>
          <w:rFonts w:ascii="Arial" w:hAnsi="Arial" w:cs="Arial"/>
          <w:sz w:val="24"/>
          <w:szCs w:val="28"/>
        </w:rPr>
        <w:t>Its main objective is to set up a</w:t>
      </w:r>
      <w:r w:rsidR="5B6D3297" w:rsidRPr="00785E75">
        <w:rPr>
          <w:rFonts w:ascii="Arial" w:hAnsi="Arial" w:cs="Arial"/>
          <w:sz w:val="24"/>
          <w:szCs w:val="28"/>
        </w:rPr>
        <w:t xml:space="preserve"> local and </w:t>
      </w:r>
      <w:r w:rsidRPr="00785E75">
        <w:rPr>
          <w:rFonts w:ascii="Arial" w:hAnsi="Arial" w:cs="Arial"/>
          <w:sz w:val="24"/>
          <w:szCs w:val="28"/>
        </w:rPr>
        <w:t xml:space="preserve">remote connection environment that allows users like </w:t>
      </w:r>
      <w:r w:rsidR="0C463173" w:rsidRPr="00785E75">
        <w:rPr>
          <w:rFonts w:ascii="Arial" w:hAnsi="Arial" w:cs="Arial"/>
          <w:sz w:val="24"/>
          <w:szCs w:val="28"/>
        </w:rPr>
        <w:t>Parish staff</w:t>
      </w:r>
      <w:r w:rsidRPr="00785E75">
        <w:rPr>
          <w:rFonts w:ascii="Arial" w:hAnsi="Arial" w:cs="Arial"/>
          <w:sz w:val="24"/>
          <w:szCs w:val="28"/>
        </w:rPr>
        <w:t xml:space="preserve"> </w:t>
      </w:r>
      <w:r w:rsidR="0B544A3D" w:rsidRPr="00785E75">
        <w:rPr>
          <w:rFonts w:ascii="Arial" w:hAnsi="Arial" w:cs="Arial"/>
          <w:sz w:val="24"/>
          <w:szCs w:val="28"/>
        </w:rPr>
        <w:t>and admini</w:t>
      </w:r>
      <w:r w:rsidR="2A7BDD62" w:rsidRPr="00785E75">
        <w:rPr>
          <w:rFonts w:ascii="Arial" w:hAnsi="Arial" w:cs="Arial"/>
          <w:sz w:val="24"/>
          <w:szCs w:val="28"/>
        </w:rPr>
        <w:t>strator</w:t>
      </w:r>
      <w:r w:rsidRPr="00785E75">
        <w:rPr>
          <w:rFonts w:ascii="Arial" w:hAnsi="Arial" w:cs="Arial"/>
          <w:sz w:val="24"/>
          <w:szCs w:val="28"/>
        </w:rPr>
        <w:t xml:space="preserve"> to </w:t>
      </w:r>
      <w:r w:rsidR="35817DBD" w:rsidRPr="00785E75">
        <w:rPr>
          <w:rFonts w:ascii="Arial" w:hAnsi="Arial" w:cs="Arial"/>
          <w:sz w:val="24"/>
          <w:szCs w:val="28"/>
        </w:rPr>
        <w:t>manage columbaries</w:t>
      </w:r>
      <w:r w:rsidRPr="00785E75">
        <w:rPr>
          <w:rFonts w:ascii="Arial" w:hAnsi="Arial" w:cs="Arial"/>
          <w:sz w:val="24"/>
          <w:szCs w:val="28"/>
        </w:rPr>
        <w:t xml:space="preserve"> using a server that </w:t>
      </w:r>
      <w:r w:rsidR="091C2597" w:rsidRPr="00785E75">
        <w:rPr>
          <w:rFonts w:ascii="Arial" w:hAnsi="Arial" w:cs="Arial"/>
          <w:sz w:val="24"/>
          <w:szCs w:val="28"/>
        </w:rPr>
        <w:t>customers</w:t>
      </w:r>
      <w:r w:rsidRPr="00785E75">
        <w:rPr>
          <w:rFonts w:ascii="Arial" w:hAnsi="Arial" w:cs="Arial"/>
          <w:sz w:val="24"/>
          <w:szCs w:val="28"/>
        </w:rPr>
        <w:t xml:space="preserve"> can connect </w:t>
      </w:r>
      <w:r w:rsidR="49EFB7E8" w:rsidRPr="00785E75">
        <w:rPr>
          <w:rFonts w:ascii="Arial" w:hAnsi="Arial" w:cs="Arial"/>
          <w:sz w:val="24"/>
          <w:szCs w:val="28"/>
        </w:rPr>
        <w:t xml:space="preserve">having limited access to the server and </w:t>
      </w:r>
      <w:r w:rsidRPr="00785E75">
        <w:rPr>
          <w:rFonts w:ascii="Arial" w:hAnsi="Arial" w:cs="Arial"/>
          <w:sz w:val="24"/>
          <w:szCs w:val="28"/>
        </w:rPr>
        <w:t xml:space="preserve">can </w:t>
      </w:r>
      <w:r w:rsidR="49EFB7E8" w:rsidRPr="00785E75">
        <w:rPr>
          <w:rFonts w:ascii="Arial" w:hAnsi="Arial" w:cs="Arial"/>
          <w:sz w:val="24"/>
          <w:szCs w:val="28"/>
        </w:rPr>
        <w:t>avail for an available columbary.</w:t>
      </w:r>
      <w:r w:rsidR="2888E7C8" w:rsidRPr="00785E75">
        <w:rPr>
          <w:rFonts w:ascii="Arial" w:hAnsi="Arial" w:cs="Arial"/>
          <w:sz w:val="24"/>
          <w:szCs w:val="28"/>
        </w:rPr>
        <w:t xml:space="preserve"> Furthermore, to set up a local server where the application can run locally and implement a backup</w:t>
      </w:r>
      <w:r w:rsidR="5641045E" w:rsidRPr="00785E75">
        <w:rPr>
          <w:rFonts w:ascii="Arial" w:hAnsi="Arial" w:cs="Arial"/>
          <w:sz w:val="24"/>
          <w:szCs w:val="28"/>
        </w:rPr>
        <w:t xml:space="preserve"> solution</w:t>
      </w:r>
      <w:r w:rsidR="2888E7C8" w:rsidRPr="00785E75">
        <w:rPr>
          <w:rFonts w:ascii="Arial" w:hAnsi="Arial" w:cs="Arial"/>
          <w:sz w:val="24"/>
          <w:szCs w:val="28"/>
        </w:rPr>
        <w:t xml:space="preserve"> </w:t>
      </w:r>
      <w:r w:rsidR="3F526B84" w:rsidRPr="00785E75">
        <w:rPr>
          <w:rFonts w:ascii="Arial" w:hAnsi="Arial" w:cs="Arial"/>
          <w:sz w:val="24"/>
          <w:szCs w:val="28"/>
        </w:rPr>
        <w:t xml:space="preserve">for the database </w:t>
      </w:r>
      <w:r w:rsidR="2888E7C8" w:rsidRPr="00785E75">
        <w:rPr>
          <w:rFonts w:ascii="Arial" w:hAnsi="Arial" w:cs="Arial"/>
          <w:sz w:val="24"/>
          <w:szCs w:val="28"/>
        </w:rPr>
        <w:t>into the</w:t>
      </w:r>
      <w:r w:rsidR="11A26D9E" w:rsidRPr="00785E75">
        <w:rPr>
          <w:rFonts w:ascii="Arial" w:hAnsi="Arial" w:cs="Arial"/>
          <w:sz w:val="24"/>
          <w:szCs w:val="28"/>
        </w:rPr>
        <w:t xml:space="preserve"> server.</w:t>
      </w:r>
      <w:r w:rsidR="2888E7C8" w:rsidRPr="00785E75">
        <w:rPr>
          <w:rFonts w:ascii="Arial" w:hAnsi="Arial" w:cs="Arial"/>
          <w:sz w:val="24"/>
          <w:szCs w:val="28"/>
        </w:rPr>
        <w:t xml:space="preserve"> </w:t>
      </w:r>
      <w:r w:rsidR="5623D667" w:rsidRPr="00785E75">
        <w:rPr>
          <w:rFonts w:ascii="Arial" w:hAnsi="Arial" w:cs="Arial"/>
          <w:sz w:val="24"/>
          <w:szCs w:val="28"/>
        </w:rPr>
        <w:t>The goal is to make it possible for the Parish Staff to provide services to their customers and help the Parish administrator in approving letters of intent through the internet.</w:t>
      </w:r>
    </w:p>
    <w:p w14:paraId="2710BE0D" w14:textId="77777777" w:rsidR="00CE5974" w:rsidRPr="00785E75" w:rsidRDefault="00CE5974" w:rsidP="00260E14">
      <w:pPr>
        <w:rPr>
          <w:rFonts w:ascii="Arial" w:hAnsi="Arial" w:cs="Arial"/>
          <w:sz w:val="24"/>
          <w:szCs w:val="28"/>
        </w:rPr>
      </w:pPr>
    </w:p>
    <w:p w14:paraId="15D10188" w14:textId="77777777" w:rsidR="00171C08" w:rsidRPr="00785E75" w:rsidRDefault="00B555E0">
      <w:pPr>
        <w:pStyle w:val="Heading1"/>
        <w:spacing w:after="418"/>
        <w:ind w:left="-5"/>
        <w:rPr>
          <w:rFonts w:ascii="Arial" w:hAnsi="Arial" w:cs="Arial"/>
        </w:rPr>
      </w:pPr>
      <w:bookmarkStart w:id="10" w:name="_Toc1657244200"/>
      <w:commentRangeStart w:id="11"/>
      <w:r w:rsidRPr="5515B06C">
        <w:rPr>
          <w:rFonts w:ascii="Arial" w:hAnsi="Arial" w:cs="Arial"/>
        </w:rPr>
        <w:t>2.Overall Description</w:t>
      </w:r>
      <w:bookmarkEnd w:id="10"/>
    </w:p>
    <w:p w14:paraId="3A1E4DFD" w14:textId="77777777" w:rsidR="00A630D3" w:rsidRPr="00785E75" w:rsidRDefault="00A630D3" w:rsidP="00A630D3">
      <w:pPr>
        <w:pStyle w:val="Heading2"/>
        <w:ind w:left="-5"/>
        <w:rPr>
          <w:rFonts w:ascii="Arial" w:hAnsi="Arial" w:cs="Arial"/>
        </w:rPr>
      </w:pPr>
      <w:bookmarkStart w:id="12" w:name="_Toc3184425"/>
      <w:r w:rsidRPr="5515B06C">
        <w:rPr>
          <w:rFonts w:ascii="Arial" w:hAnsi="Arial" w:cs="Arial"/>
        </w:rPr>
        <w:t>2.1 Product Perspective</w:t>
      </w:r>
      <w:bookmarkEnd w:id="12"/>
    </w:p>
    <w:p w14:paraId="0D15A5ED" w14:textId="75D218A6" w:rsidR="00921658" w:rsidRPr="00785E75" w:rsidRDefault="00921658" w:rsidP="00C41778">
      <w:pPr>
        <w:ind w:left="681"/>
        <w:rPr>
          <w:rFonts w:ascii="Arial" w:hAnsi="Arial" w:cs="Arial"/>
        </w:rPr>
      </w:pPr>
      <w:r w:rsidRPr="00785E75">
        <w:rPr>
          <w:rFonts w:ascii="Arial" w:hAnsi="Arial" w:cs="Arial"/>
        </w:rPr>
        <w:t>The Chambers of the Burning Ashes System (CBAS) is a custom-built solution designed specifically for St. Alphonsus Mary de Liguori Parish to address inefficiencies in managing their columbarium services. It replaces the outdated manual record-keeping process with a centralized digital platform that ensures accuracy, reliability, and security.</w:t>
      </w:r>
    </w:p>
    <w:p w14:paraId="079C336C" w14:textId="77777777" w:rsidR="009349D9" w:rsidRPr="00785E75" w:rsidRDefault="009349D9" w:rsidP="00C41778">
      <w:pPr>
        <w:ind w:left="681"/>
        <w:rPr>
          <w:rFonts w:ascii="Arial" w:hAnsi="Arial" w:cs="Arial"/>
        </w:rPr>
      </w:pPr>
    </w:p>
    <w:p w14:paraId="029CFEAD" w14:textId="511E046A" w:rsidR="00921658" w:rsidRPr="00785E75" w:rsidRDefault="00921658" w:rsidP="00C41778">
      <w:pPr>
        <w:ind w:left="681"/>
        <w:rPr>
          <w:rFonts w:ascii="Arial" w:hAnsi="Arial" w:cs="Arial"/>
        </w:rPr>
      </w:pPr>
      <w:r w:rsidRPr="00785E75">
        <w:rPr>
          <w:rFonts w:ascii="Arial" w:hAnsi="Arial" w:cs="Arial"/>
        </w:rPr>
        <w:t>CBAS is composed of two main components:</w:t>
      </w:r>
    </w:p>
    <w:p w14:paraId="2D0C3469" w14:textId="11EBD746" w:rsidR="00921658" w:rsidRPr="00785E75" w:rsidRDefault="00921658" w:rsidP="005F3C69">
      <w:pPr>
        <w:pStyle w:val="ListParagraph"/>
        <w:numPr>
          <w:ilvl w:val="0"/>
          <w:numId w:val="5"/>
        </w:numPr>
        <w:ind w:firstLine="414"/>
        <w:rPr>
          <w:rFonts w:ascii="Arial" w:hAnsi="Arial" w:cs="Arial"/>
        </w:rPr>
      </w:pPr>
      <w:r w:rsidRPr="00785E75">
        <w:rPr>
          <w:rFonts w:ascii="Arial" w:hAnsi="Arial" w:cs="Arial"/>
        </w:rPr>
        <w:t>CBAS Server:</w:t>
      </w:r>
    </w:p>
    <w:p w14:paraId="484372DD" w14:textId="77777777" w:rsidR="00921658" w:rsidRPr="00785E75" w:rsidRDefault="00921658" w:rsidP="00C41778">
      <w:pPr>
        <w:pStyle w:val="ListParagraph"/>
        <w:numPr>
          <w:ilvl w:val="0"/>
          <w:numId w:val="0"/>
        </w:numPr>
        <w:ind w:left="1080"/>
        <w:rPr>
          <w:rFonts w:ascii="Arial" w:hAnsi="Arial" w:cs="Arial"/>
        </w:rPr>
      </w:pPr>
      <w:r w:rsidRPr="00785E75">
        <w:rPr>
          <w:rFonts w:ascii="Arial" w:hAnsi="Arial" w:cs="Arial"/>
        </w:rPr>
        <w:t>Serves as the central repository for columbarium records and customer data.</w:t>
      </w:r>
    </w:p>
    <w:p w14:paraId="16F8B6EE" w14:textId="4247FF0D" w:rsidR="00921658" w:rsidRPr="00785E75" w:rsidRDefault="00921658" w:rsidP="009349D9">
      <w:pPr>
        <w:pStyle w:val="ListParagraph"/>
        <w:numPr>
          <w:ilvl w:val="0"/>
          <w:numId w:val="0"/>
        </w:numPr>
        <w:ind w:left="1080"/>
        <w:rPr>
          <w:rFonts w:ascii="Arial" w:hAnsi="Arial" w:cs="Arial"/>
        </w:rPr>
      </w:pPr>
      <w:r w:rsidRPr="00785E75">
        <w:rPr>
          <w:rFonts w:ascii="Arial" w:hAnsi="Arial" w:cs="Arial"/>
        </w:rPr>
        <w:t>Provides secure access for staff to manage records and transactions.</w:t>
      </w:r>
    </w:p>
    <w:p w14:paraId="1372660D" w14:textId="77777777" w:rsidR="009349D9" w:rsidRPr="00785E75" w:rsidRDefault="009349D9" w:rsidP="009349D9">
      <w:pPr>
        <w:pStyle w:val="ListParagraph"/>
        <w:numPr>
          <w:ilvl w:val="0"/>
          <w:numId w:val="0"/>
        </w:numPr>
        <w:ind w:left="1080"/>
        <w:rPr>
          <w:rFonts w:ascii="Arial" w:hAnsi="Arial" w:cs="Arial"/>
        </w:rPr>
      </w:pPr>
    </w:p>
    <w:p w14:paraId="2D4F5D61" w14:textId="3C0A2E7F" w:rsidR="00921658" w:rsidRPr="00785E75" w:rsidRDefault="00921658" w:rsidP="005F3C69">
      <w:pPr>
        <w:pStyle w:val="ListParagraph"/>
        <w:numPr>
          <w:ilvl w:val="0"/>
          <w:numId w:val="5"/>
        </w:numPr>
        <w:ind w:firstLine="414"/>
        <w:rPr>
          <w:rFonts w:ascii="Arial" w:hAnsi="Arial" w:cs="Arial"/>
        </w:rPr>
      </w:pPr>
      <w:r w:rsidRPr="00785E75">
        <w:rPr>
          <w:rFonts w:ascii="Arial" w:hAnsi="Arial" w:cs="Arial"/>
        </w:rPr>
        <w:t>CBAS Program:</w:t>
      </w:r>
    </w:p>
    <w:p w14:paraId="58BE1F30" w14:textId="77777777" w:rsidR="00921658" w:rsidRPr="00785E75" w:rsidRDefault="00921658" w:rsidP="009349D9">
      <w:pPr>
        <w:pStyle w:val="ListParagraph"/>
        <w:numPr>
          <w:ilvl w:val="0"/>
          <w:numId w:val="0"/>
        </w:numPr>
        <w:ind w:left="1080"/>
        <w:rPr>
          <w:rFonts w:ascii="Arial" w:hAnsi="Arial" w:cs="Arial"/>
        </w:rPr>
      </w:pPr>
      <w:r w:rsidRPr="5515B06C">
        <w:rPr>
          <w:rFonts w:ascii="Arial" w:hAnsi="Arial" w:cs="Arial"/>
        </w:rPr>
        <w:t>A user-friendly web-based application that allows parish staff to manage records and customers to view their columbarium information.</w:t>
      </w:r>
    </w:p>
    <w:p w14:paraId="2E0004F7" w14:textId="2CA5888A" w:rsidR="5515B06C" w:rsidRDefault="5515B06C" w:rsidP="5515B06C">
      <w:pPr>
        <w:pStyle w:val="ListParagraph"/>
        <w:numPr>
          <w:ilvl w:val="0"/>
          <w:numId w:val="0"/>
        </w:numPr>
        <w:ind w:left="1080"/>
        <w:rPr>
          <w:rFonts w:ascii="Arial" w:hAnsi="Arial" w:cs="Arial"/>
        </w:rPr>
      </w:pPr>
    </w:p>
    <w:p w14:paraId="10BF632F" w14:textId="5D51B393" w:rsidR="00921658" w:rsidRPr="00785E75" w:rsidRDefault="00921658" w:rsidP="7862A722">
      <w:pPr>
        <w:pStyle w:val="ListParagraph"/>
        <w:rPr>
          <w:rFonts w:ascii="Arial" w:hAnsi="Arial" w:cs="Arial"/>
        </w:rPr>
      </w:pPr>
      <w:r w:rsidRPr="00785E75">
        <w:rPr>
          <w:rFonts w:ascii="Arial" w:hAnsi="Arial" w:cs="Arial"/>
        </w:rPr>
        <w:t>Features role-based access controls to distinguish between staff and customer privileges.</w:t>
      </w:r>
    </w:p>
    <w:p w14:paraId="19259307" w14:textId="3538AFF9" w:rsidR="006B472C" w:rsidRPr="00785E75" w:rsidRDefault="00921658" w:rsidP="006B472C">
      <w:pPr>
        <w:keepNext/>
        <w:rPr>
          <w:rFonts w:ascii="Arial" w:hAnsi="Arial" w:cs="Arial"/>
        </w:rPr>
      </w:pPr>
      <w:r w:rsidRPr="00785E75">
        <w:rPr>
          <w:rFonts w:ascii="Arial" w:hAnsi="Arial" w:cs="Arial"/>
          <w:sz w:val="24"/>
          <w:szCs w:val="28"/>
        </w:rPr>
        <w:t>The system integrates with modern cloud-based storage solutions (e.g., Nextcloud) and utilizes technologies like Django (Python framework) and MySQL for database management. Analytics and reporting are supported by Python libraries such as Matplotlib.</w:t>
      </w:r>
      <w:r w:rsidRPr="00785E75">
        <w:rPr>
          <w:rFonts w:ascii="Arial" w:hAnsi="Arial" w:cs="Arial"/>
          <w:sz w:val="24"/>
          <w:szCs w:val="28"/>
        </w:rPr>
        <w:br/>
      </w:r>
      <w:commentRangeStart w:id="13"/>
      <w:r w:rsidR="44EFBCB6" w:rsidRPr="00785E75">
        <w:rPr>
          <w:rFonts w:ascii="Arial" w:hAnsi="Arial" w:cs="Arial"/>
          <w:noProof/>
        </w:rPr>
        <w:drawing>
          <wp:inline distT="0" distB="0" distL="0" distR="0" wp14:anchorId="1A9EF339" wp14:editId="4C4ECDD2">
            <wp:extent cx="6134102" cy="2867025"/>
            <wp:effectExtent l="0" t="0" r="0" b="0"/>
            <wp:docPr id="362813560" name="Picture 36281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813560"/>
                    <pic:cNvPicPr/>
                  </pic:nvPicPr>
                  <pic:blipFill>
                    <a:blip r:embed="rId19">
                      <a:extLst>
                        <a:ext uri="{28A0092B-C50C-407E-A947-70E740481C1C}">
                          <a14:useLocalDpi xmlns:a14="http://schemas.microsoft.com/office/drawing/2010/main" val="0"/>
                        </a:ext>
                      </a:extLst>
                    </a:blip>
                    <a:stretch>
                      <a:fillRect/>
                    </a:stretch>
                  </pic:blipFill>
                  <pic:spPr>
                    <a:xfrm>
                      <a:off x="0" y="0"/>
                      <a:ext cx="6134102" cy="2867025"/>
                    </a:xfrm>
                    <a:prstGeom prst="rect">
                      <a:avLst/>
                    </a:prstGeom>
                  </pic:spPr>
                </pic:pic>
              </a:graphicData>
            </a:graphic>
          </wp:inline>
        </w:drawing>
      </w:r>
    </w:p>
    <w:p w14:paraId="51862A8A" w14:textId="360B9382" w:rsidR="006B472C" w:rsidRPr="00785E75" w:rsidRDefault="006B472C" w:rsidP="006B472C">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1</w:t>
      </w:r>
      <w:r w:rsidR="00FF5C70" w:rsidRPr="00785E75">
        <w:rPr>
          <w:rFonts w:ascii="Arial" w:hAnsi="Arial" w:cs="Arial"/>
          <w:noProof/>
        </w:rPr>
        <w:fldChar w:fldCharType="end"/>
      </w:r>
      <w:r w:rsidRPr="00785E75">
        <w:rPr>
          <w:rFonts w:ascii="Arial" w:hAnsi="Arial" w:cs="Arial"/>
        </w:rPr>
        <w:t>: Deployment Diagram</w:t>
      </w:r>
    </w:p>
    <w:commentRangeEnd w:id="13"/>
    <w:p w14:paraId="1DAA332B" w14:textId="4B2FD98D" w:rsidR="00921658" w:rsidRPr="00785E75" w:rsidRDefault="00921658" w:rsidP="00260E14">
      <w:r>
        <w:rPr>
          <w:rStyle w:val="CommentReference"/>
        </w:rPr>
        <w:commentReference w:id="13"/>
      </w:r>
      <w:r>
        <w:br/>
      </w:r>
    </w:p>
    <w:p w14:paraId="5BF47BC4" w14:textId="00939F3F" w:rsidR="5515B06C" w:rsidRDefault="5515B06C"/>
    <w:p w14:paraId="73F36EF8" w14:textId="726DF58E" w:rsidR="00921658" w:rsidRPr="00785E75" w:rsidRDefault="00921658" w:rsidP="00C41778">
      <w:pPr>
        <w:ind w:left="681"/>
        <w:rPr>
          <w:rFonts w:ascii="Arial" w:hAnsi="Arial" w:cs="Arial"/>
        </w:rPr>
      </w:pPr>
    </w:p>
    <w:p w14:paraId="10A6E7D7" w14:textId="77777777" w:rsidR="00171C08" w:rsidRPr="00785E75" w:rsidRDefault="00B555E0">
      <w:pPr>
        <w:pStyle w:val="Heading2"/>
        <w:ind w:left="-5"/>
        <w:rPr>
          <w:rFonts w:ascii="Arial" w:hAnsi="Arial" w:cs="Arial"/>
        </w:rPr>
      </w:pPr>
      <w:bookmarkStart w:id="14" w:name="_Toc1604185607"/>
      <w:r w:rsidRPr="5515B06C">
        <w:rPr>
          <w:rFonts w:ascii="Arial" w:hAnsi="Arial" w:cs="Arial"/>
        </w:rPr>
        <w:t>2.2 Product Features</w:t>
      </w:r>
      <w:bookmarkEnd w:id="14"/>
    </w:p>
    <w:p w14:paraId="53063645" w14:textId="77777777" w:rsidR="009C5909" w:rsidRPr="00785E75" w:rsidRDefault="009C5909" w:rsidP="00260E14">
      <w:pPr>
        <w:rPr>
          <w:rFonts w:ascii="Arial" w:hAnsi="Arial" w:cs="Arial"/>
        </w:rPr>
      </w:pPr>
      <w:r w:rsidRPr="00785E75">
        <w:rPr>
          <w:rFonts w:ascii="Arial" w:hAnsi="Arial" w:cs="Arial"/>
        </w:rPr>
        <w:t>CBAS offers the following key features:</w:t>
      </w:r>
    </w:p>
    <w:p w14:paraId="0E8E0AAE" w14:textId="77777777" w:rsidR="006D35EE" w:rsidRPr="00785E75" w:rsidRDefault="009C5909" w:rsidP="005F3C69">
      <w:pPr>
        <w:pStyle w:val="ListParagraph"/>
        <w:numPr>
          <w:ilvl w:val="0"/>
          <w:numId w:val="9"/>
        </w:numPr>
        <w:rPr>
          <w:rFonts w:ascii="Arial" w:hAnsi="Arial" w:cs="Arial"/>
        </w:rPr>
      </w:pPr>
      <w:r w:rsidRPr="00785E75">
        <w:rPr>
          <w:rFonts w:ascii="Arial" w:hAnsi="Arial" w:cs="Arial"/>
        </w:rPr>
        <w:t>Digital Record Management:</w:t>
      </w:r>
    </w:p>
    <w:p w14:paraId="766B8A11" w14:textId="27915C48" w:rsidR="009C5909" w:rsidRPr="00785E75" w:rsidRDefault="009C5909" w:rsidP="005F3C69">
      <w:pPr>
        <w:pStyle w:val="ListParagraph"/>
        <w:numPr>
          <w:ilvl w:val="1"/>
          <w:numId w:val="9"/>
        </w:numPr>
        <w:rPr>
          <w:rFonts w:ascii="Arial" w:hAnsi="Arial" w:cs="Arial"/>
        </w:rPr>
      </w:pPr>
      <w:r w:rsidRPr="00785E75">
        <w:rPr>
          <w:rFonts w:ascii="Arial" w:hAnsi="Arial" w:cs="Arial"/>
        </w:rPr>
        <w:t>Secure storage and retrieval of columbarium tenant and vault information.</w:t>
      </w:r>
    </w:p>
    <w:p w14:paraId="169CA863" w14:textId="77777777" w:rsidR="009C5909" w:rsidRPr="00785E75" w:rsidRDefault="009C5909" w:rsidP="005F3C69">
      <w:pPr>
        <w:pStyle w:val="ListParagraph"/>
        <w:numPr>
          <w:ilvl w:val="1"/>
          <w:numId w:val="9"/>
        </w:numPr>
        <w:rPr>
          <w:rFonts w:ascii="Arial" w:hAnsi="Arial" w:cs="Arial"/>
        </w:rPr>
      </w:pPr>
      <w:r w:rsidRPr="00785E75">
        <w:rPr>
          <w:rFonts w:ascii="Arial" w:hAnsi="Arial" w:cs="Arial"/>
        </w:rPr>
        <w:t>Automated tracking of payment statuses and contract validity.</w:t>
      </w:r>
    </w:p>
    <w:p w14:paraId="12F49B56" w14:textId="77777777" w:rsidR="009C5909" w:rsidRPr="00785E75" w:rsidRDefault="009C5909" w:rsidP="005F3C69">
      <w:pPr>
        <w:pStyle w:val="ListParagraph"/>
        <w:numPr>
          <w:ilvl w:val="0"/>
          <w:numId w:val="9"/>
        </w:numPr>
        <w:rPr>
          <w:rFonts w:ascii="Arial" w:hAnsi="Arial" w:cs="Arial"/>
        </w:rPr>
      </w:pPr>
      <w:r w:rsidRPr="00785E75">
        <w:rPr>
          <w:rFonts w:ascii="Arial" w:hAnsi="Arial" w:cs="Arial"/>
        </w:rPr>
        <w:t>User Access Portal:</w:t>
      </w:r>
    </w:p>
    <w:p w14:paraId="4CF7DCA7" w14:textId="77777777" w:rsidR="009C5909" w:rsidRPr="00785E75" w:rsidRDefault="009C5909" w:rsidP="005F3C69">
      <w:pPr>
        <w:pStyle w:val="ListParagraph"/>
        <w:numPr>
          <w:ilvl w:val="1"/>
          <w:numId w:val="9"/>
        </w:numPr>
        <w:rPr>
          <w:rFonts w:ascii="Arial" w:hAnsi="Arial" w:cs="Arial"/>
        </w:rPr>
      </w:pPr>
      <w:r w:rsidRPr="00785E75">
        <w:rPr>
          <w:rFonts w:ascii="Arial" w:hAnsi="Arial" w:cs="Arial"/>
        </w:rPr>
        <w:t>Customers can view their transaction history and niche information through a secure online portal.</w:t>
      </w:r>
    </w:p>
    <w:p w14:paraId="5BD8C52A" w14:textId="77777777" w:rsidR="009C5909" w:rsidRPr="00785E75" w:rsidRDefault="009C5909" w:rsidP="005F3C69">
      <w:pPr>
        <w:pStyle w:val="ListParagraph"/>
        <w:numPr>
          <w:ilvl w:val="0"/>
          <w:numId w:val="9"/>
        </w:numPr>
        <w:rPr>
          <w:rFonts w:ascii="Arial" w:hAnsi="Arial" w:cs="Arial"/>
        </w:rPr>
      </w:pPr>
      <w:r w:rsidRPr="00785E75">
        <w:rPr>
          <w:rFonts w:ascii="Arial" w:hAnsi="Arial" w:cs="Arial"/>
        </w:rPr>
        <w:t>Backup and Recovery:</w:t>
      </w:r>
    </w:p>
    <w:p w14:paraId="2610B593" w14:textId="77777777" w:rsidR="009C5909" w:rsidRPr="00785E75" w:rsidRDefault="009C5909" w:rsidP="005F3C69">
      <w:pPr>
        <w:pStyle w:val="ListParagraph"/>
        <w:numPr>
          <w:ilvl w:val="1"/>
          <w:numId w:val="9"/>
        </w:numPr>
        <w:rPr>
          <w:rFonts w:ascii="Arial" w:hAnsi="Arial" w:cs="Arial"/>
        </w:rPr>
      </w:pPr>
      <w:r w:rsidRPr="00785E75">
        <w:rPr>
          <w:rFonts w:ascii="Arial" w:hAnsi="Arial" w:cs="Arial"/>
        </w:rPr>
        <w:t>Redundant backups using Nextcloud for disaster recovery and data protection.</w:t>
      </w:r>
    </w:p>
    <w:p w14:paraId="6A128FA8" w14:textId="77777777" w:rsidR="009C5909" w:rsidRPr="00785E75" w:rsidRDefault="009C5909" w:rsidP="005F3C69">
      <w:pPr>
        <w:pStyle w:val="ListParagraph"/>
        <w:numPr>
          <w:ilvl w:val="0"/>
          <w:numId w:val="9"/>
        </w:numPr>
        <w:rPr>
          <w:rFonts w:ascii="Arial" w:hAnsi="Arial" w:cs="Arial"/>
        </w:rPr>
      </w:pPr>
      <w:r w:rsidRPr="00785E75">
        <w:rPr>
          <w:rFonts w:ascii="Arial" w:hAnsi="Arial" w:cs="Arial"/>
        </w:rPr>
        <w:t>Report Generation:</w:t>
      </w:r>
    </w:p>
    <w:p w14:paraId="651E1644" w14:textId="77777777" w:rsidR="009C5909" w:rsidRPr="00785E75" w:rsidRDefault="009C5909" w:rsidP="005F3C69">
      <w:pPr>
        <w:pStyle w:val="ListParagraph"/>
        <w:numPr>
          <w:ilvl w:val="1"/>
          <w:numId w:val="9"/>
        </w:numPr>
        <w:rPr>
          <w:rFonts w:ascii="Arial" w:hAnsi="Arial" w:cs="Arial"/>
        </w:rPr>
      </w:pPr>
      <w:r w:rsidRPr="00785E75">
        <w:rPr>
          <w:rFonts w:ascii="Arial" w:hAnsi="Arial" w:cs="Arial"/>
        </w:rPr>
        <w:t>Automated reports on sales trends, columbarium availability, and tenant records for operational analysis.</w:t>
      </w:r>
    </w:p>
    <w:p w14:paraId="4E4920AB" w14:textId="77777777" w:rsidR="009C5909" w:rsidRPr="00785E75" w:rsidRDefault="009C5909" w:rsidP="005F3C69">
      <w:pPr>
        <w:pStyle w:val="ListParagraph"/>
        <w:numPr>
          <w:ilvl w:val="0"/>
          <w:numId w:val="9"/>
        </w:numPr>
        <w:rPr>
          <w:rFonts w:ascii="Arial" w:hAnsi="Arial" w:cs="Arial"/>
        </w:rPr>
      </w:pPr>
      <w:r w:rsidRPr="00785E75">
        <w:rPr>
          <w:rFonts w:ascii="Arial" w:hAnsi="Arial" w:cs="Arial"/>
        </w:rPr>
        <w:t>Analytics and Insights:</w:t>
      </w:r>
    </w:p>
    <w:p w14:paraId="66772486" w14:textId="77777777" w:rsidR="009C5909" w:rsidRPr="00785E75" w:rsidRDefault="009C5909" w:rsidP="005F3C69">
      <w:pPr>
        <w:pStyle w:val="ListParagraph"/>
        <w:numPr>
          <w:ilvl w:val="1"/>
          <w:numId w:val="9"/>
        </w:numPr>
        <w:rPr>
          <w:rFonts w:ascii="Arial" w:hAnsi="Arial" w:cs="Arial"/>
        </w:rPr>
      </w:pPr>
      <w:r w:rsidRPr="00785E75">
        <w:rPr>
          <w:rFonts w:ascii="Arial" w:hAnsi="Arial" w:cs="Arial"/>
        </w:rPr>
        <w:t>Built-in analytics tools powered by Python libraries to assist in decision-making and trend analysis.</w:t>
      </w:r>
    </w:p>
    <w:p w14:paraId="03C111CF" w14:textId="77777777" w:rsidR="009C5909" w:rsidRPr="00785E75" w:rsidRDefault="009C5909" w:rsidP="005F3C69">
      <w:pPr>
        <w:pStyle w:val="ListParagraph"/>
        <w:numPr>
          <w:ilvl w:val="0"/>
          <w:numId w:val="9"/>
        </w:numPr>
        <w:rPr>
          <w:rFonts w:ascii="Arial" w:hAnsi="Arial" w:cs="Arial"/>
        </w:rPr>
      </w:pPr>
      <w:r w:rsidRPr="00785E75">
        <w:rPr>
          <w:rFonts w:ascii="Arial" w:hAnsi="Arial" w:cs="Arial"/>
        </w:rPr>
        <w:t>System Security:</w:t>
      </w:r>
    </w:p>
    <w:p w14:paraId="20D4DF9C" w14:textId="77777777" w:rsidR="009C5909" w:rsidRPr="00785E75" w:rsidRDefault="009C5909" w:rsidP="005F3C69">
      <w:pPr>
        <w:pStyle w:val="ListParagraph"/>
        <w:numPr>
          <w:ilvl w:val="1"/>
          <w:numId w:val="9"/>
        </w:numPr>
        <w:rPr>
          <w:rFonts w:ascii="Arial" w:hAnsi="Arial" w:cs="Arial"/>
        </w:rPr>
      </w:pPr>
      <w:r w:rsidRPr="00785E75">
        <w:rPr>
          <w:rFonts w:ascii="Arial" w:hAnsi="Arial" w:cs="Arial"/>
        </w:rPr>
        <w:t>Implements encryption protocols to protect sensitive data.</w:t>
      </w:r>
    </w:p>
    <w:p w14:paraId="12777787" w14:textId="77777777" w:rsidR="006247F3" w:rsidRPr="00785E75" w:rsidRDefault="009C5909" w:rsidP="005F3C69">
      <w:pPr>
        <w:pStyle w:val="ListParagraph"/>
        <w:numPr>
          <w:ilvl w:val="1"/>
          <w:numId w:val="9"/>
        </w:numPr>
        <w:rPr>
          <w:rFonts w:ascii="Arial" w:hAnsi="Arial" w:cs="Arial"/>
        </w:rPr>
      </w:pPr>
      <w:r w:rsidRPr="00785E75">
        <w:rPr>
          <w:rFonts w:ascii="Arial" w:hAnsi="Arial" w:cs="Arial"/>
        </w:rPr>
        <w:t>Role-based authentication for secure user access.</w:t>
      </w:r>
    </w:p>
    <w:p w14:paraId="647C0C56" w14:textId="4AFDE9C5" w:rsidR="65B45F7C" w:rsidRPr="00785E75" w:rsidRDefault="65B45F7C" w:rsidP="00260E14">
      <w:pPr>
        <w:rPr>
          <w:rFonts w:ascii="Arial" w:hAnsi="Arial" w:cs="Arial"/>
        </w:rPr>
      </w:pPr>
    </w:p>
    <w:p w14:paraId="743ED413" w14:textId="1FFEE9CD" w:rsidR="006B472C" w:rsidRPr="00785E75" w:rsidRDefault="009C5909" w:rsidP="006B472C">
      <w:pPr>
        <w:keepNext/>
        <w:jc w:val="center"/>
        <w:rPr>
          <w:rFonts w:ascii="Arial" w:hAnsi="Arial" w:cs="Arial"/>
        </w:rPr>
      </w:pPr>
      <w:r w:rsidRPr="00785E75">
        <w:rPr>
          <w:rFonts w:ascii="Arial" w:hAnsi="Arial" w:cs="Arial"/>
        </w:rPr>
        <w:br/>
      </w:r>
      <w:commentRangeStart w:id="15"/>
      <w:r w:rsidR="3CEEF010" w:rsidRPr="00785E75">
        <w:rPr>
          <w:rFonts w:ascii="Arial" w:hAnsi="Arial" w:cs="Arial"/>
          <w:noProof/>
        </w:rPr>
        <w:drawing>
          <wp:inline distT="0" distB="0" distL="0" distR="0" wp14:anchorId="1C59B10C" wp14:editId="51AB1BBC">
            <wp:extent cx="4572398" cy="1121761"/>
            <wp:effectExtent l="0" t="0" r="0" b="0"/>
            <wp:docPr id="1707144773" name="Picture 170714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144773"/>
                    <pic:cNvPicPr/>
                  </pic:nvPicPr>
                  <pic:blipFill>
                    <a:blip r:embed="rId20">
                      <a:extLst>
                        <a:ext uri="{28A0092B-C50C-407E-A947-70E740481C1C}">
                          <a14:useLocalDpi xmlns:a14="http://schemas.microsoft.com/office/drawing/2010/main" val="0"/>
                        </a:ext>
                      </a:extLst>
                    </a:blip>
                    <a:stretch>
                      <a:fillRect/>
                    </a:stretch>
                  </pic:blipFill>
                  <pic:spPr>
                    <a:xfrm>
                      <a:off x="0" y="0"/>
                      <a:ext cx="4572398" cy="1121761"/>
                    </a:xfrm>
                    <a:prstGeom prst="rect">
                      <a:avLst/>
                    </a:prstGeom>
                  </pic:spPr>
                </pic:pic>
              </a:graphicData>
            </a:graphic>
          </wp:inline>
        </w:drawing>
      </w:r>
    </w:p>
    <w:p w14:paraId="295AC940" w14:textId="1EF8D663" w:rsidR="006B472C" w:rsidRPr="00785E75" w:rsidRDefault="006B472C" w:rsidP="006B472C">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2</w:t>
      </w:r>
      <w:r w:rsidR="00FF5C70" w:rsidRPr="00785E75">
        <w:rPr>
          <w:rFonts w:ascii="Arial" w:hAnsi="Arial" w:cs="Arial"/>
          <w:noProof/>
        </w:rPr>
        <w:fldChar w:fldCharType="end"/>
      </w:r>
      <w:r w:rsidRPr="00785E75">
        <w:rPr>
          <w:rFonts w:ascii="Arial" w:hAnsi="Arial" w:cs="Arial"/>
        </w:rPr>
        <w:t>: Level 0 Data Flow Diagram/Context Diagram</w:t>
      </w:r>
    </w:p>
    <w:commentRangeEnd w:id="15"/>
    <w:p w14:paraId="343DE013" w14:textId="59FC41AF" w:rsidR="00171C08" w:rsidRPr="00785E75" w:rsidRDefault="009C5909" w:rsidP="00260E14">
      <w:pPr>
        <w:rPr>
          <w:rFonts w:ascii="Arial" w:hAnsi="Arial" w:cs="Arial"/>
        </w:rPr>
      </w:pPr>
      <w:r w:rsidRPr="00785E75">
        <w:rPr>
          <w:rStyle w:val="CommentReference"/>
          <w:rFonts w:ascii="Arial" w:hAnsi="Arial" w:cs="Arial"/>
        </w:rPr>
        <w:commentReference w:id="15"/>
      </w:r>
    </w:p>
    <w:p w14:paraId="6B3D0F6A" w14:textId="1A53544F" w:rsidR="7518B178" w:rsidRPr="00785E75" w:rsidRDefault="7518B178" w:rsidP="00260E14">
      <w:pPr>
        <w:rPr>
          <w:rFonts w:ascii="Arial" w:hAnsi="Arial" w:cs="Arial"/>
        </w:rPr>
      </w:pPr>
    </w:p>
    <w:p w14:paraId="1FC72C77" w14:textId="77777777" w:rsidR="006D35EE" w:rsidRPr="00785E75" w:rsidRDefault="006D35EE" w:rsidP="00260E14">
      <w:pPr>
        <w:rPr>
          <w:rFonts w:ascii="Arial" w:hAnsi="Arial" w:cs="Arial"/>
        </w:rPr>
      </w:pPr>
    </w:p>
    <w:p w14:paraId="699A0C7D" w14:textId="77777777" w:rsidR="005E6A09" w:rsidRPr="00785E75" w:rsidRDefault="005E6A09" w:rsidP="00260E14">
      <w:pPr>
        <w:rPr>
          <w:rFonts w:ascii="Arial" w:hAnsi="Arial" w:cs="Arial"/>
          <w:sz w:val="28"/>
        </w:rPr>
      </w:pPr>
      <w:r w:rsidRPr="00785E75">
        <w:rPr>
          <w:rFonts w:ascii="Arial" w:hAnsi="Arial" w:cs="Arial"/>
        </w:rPr>
        <w:br w:type="page"/>
      </w:r>
    </w:p>
    <w:p w14:paraId="1E149E7C" w14:textId="71CF715A" w:rsidR="00302FDB" w:rsidRPr="00785E75" w:rsidRDefault="00B555E0" w:rsidP="005F3C69">
      <w:pPr>
        <w:pStyle w:val="Heading2"/>
        <w:numPr>
          <w:ilvl w:val="1"/>
          <w:numId w:val="5"/>
        </w:numPr>
        <w:spacing w:after="0"/>
        <w:ind w:left="426" w:hanging="426"/>
        <w:rPr>
          <w:rFonts w:ascii="Arial" w:hAnsi="Arial" w:cs="Arial"/>
        </w:rPr>
      </w:pPr>
      <w:bookmarkStart w:id="16" w:name="_Toc406544423"/>
      <w:r w:rsidRPr="5515B06C">
        <w:rPr>
          <w:rFonts w:ascii="Arial" w:hAnsi="Arial" w:cs="Arial"/>
        </w:rPr>
        <w:t>User Classes and Characteristics</w:t>
      </w:r>
      <w:bookmarkEnd w:id="16"/>
    </w:p>
    <w:p w14:paraId="06FBDA37" w14:textId="77777777" w:rsidR="00A162D7" w:rsidRPr="00785E75" w:rsidRDefault="00A162D7" w:rsidP="00260E14">
      <w:pPr>
        <w:rPr>
          <w:rFonts w:ascii="Arial" w:hAnsi="Arial" w:cs="Arial"/>
        </w:rPr>
      </w:pPr>
    </w:p>
    <w:p w14:paraId="5F8A7DD1" w14:textId="75576328" w:rsidR="008D7A7C" w:rsidRPr="00785E75" w:rsidRDefault="008D7A7C" w:rsidP="00260E14">
      <w:pPr>
        <w:rPr>
          <w:rFonts w:ascii="Arial" w:hAnsi="Arial" w:cs="Arial"/>
        </w:rPr>
      </w:pPr>
    </w:p>
    <w:p w14:paraId="36799485" w14:textId="4FD4938E" w:rsidR="006B472C" w:rsidRPr="00785E75" w:rsidRDefault="006B472C" w:rsidP="006B472C">
      <w:pPr>
        <w:pStyle w:val="Caption"/>
        <w:keepNext/>
        <w:rPr>
          <w:rFonts w:ascii="Arial" w:hAnsi="Arial" w:cs="Arial"/>
        </w:rPr>
      </w:pPr>
      <w:r w:rsidRPr="00785E75">
        <w:rPr>
          <w:rFonts w:ascii="Arial" w:hAnsi="Arial" w:cs="Arial"/>
        </w:rPr>
        <w:t xml:space="preserve">Table </w:t>
      </w:r>
      <w:r w:rsidR="00DA7F8D" w:rsidRPr="00785E75">
        <w:rPr>
          <w:rFonts w:ascii="Arial" w:hAnsi="Arial" w:cs="Arial"/>
        </w:rPr>
        <w:fldChar w:fldCharType="begin"/>
      </w:r>
      <w:r w:rsidR="00DA7F8D" w:rsidRPr="00785E75">
        <w:rPr>
          <w:rFonts w:ascii="Arial" w:hAnsi="Arial" w:cs="Arial"/>
        </w:rPr>
        <w:instrText xml:space="preserve"> SEQ Table \* ARABIC </w:instrText>
      </w:r>
      <w:r w:rsidR="00DA7F8D" w:rsidRPr="00785E75">
        <w:rPr>
          <w:rFonts w:ascii="Arial" w:hAnsi="Arial" w:cs="Arial"/>
        </w:rPr>
        <w:fldChar w:fldCharType="separate"/>
      </w:r>
      <w:r w:rsidR="00DA7F8D" w:rsidRPr="00785E75">
        <w:rPr>
          <w:rFonts w:ascii="Arial" w:hAnsi="Arial" w:cs="Arial"/>
          <w:noProof/>
        </w:rPr>
        <w:t>1</w:t>
      </w:r>
      <w:r w:rsidR="00DA7F8D" w:rsidRPr="00785E75">
        <w:rPr>
          <w:rFonts w:ascii="Arial" w:hAnsi="Arial" w:cs="Arial"/>
          <w:noProof/>
        </w:rPr>
        <w:fldChar w:fldCharType="end"/>
      </w:r>
      <w:r w:rsidRPr="00785E75">
        <w:rPr>
          <w:rFonts w:ascii="Arial" w:hAnsi="Arial" w:cs="Arial"/>
        </w:rPr>
        <w:t>: User Classes and Characteristics</w:t>
      </w:r>
    </w:p>
    <w:tbl>
      <w:tblPr>
        <w:tblStyle w:val="TableGrid0"/>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94"/>
        <w:gridCol w:w="4694"/>
      </w:tblGrid>
      <w:tr w:rsidR="00495914" w:rsidRPr="00785E75" w14:paraId="3AF831E1" w14:textId="77777777" w:rsidTr="00DA7F8D">
        <w:trPr>
          <w:trHeight w:val="309"/>
        </w:trPr>
        <w:tc>
          <w:tcPr>
            <w:tcW w:w="4694" w:type="dxa"/>
            <w:tcBorders>
              <w:top w:val="single" w:sz="6" w:space="0" w:color="auto"/>
              <w:left w:val="single" w:sz="6" w:space="0" w:color="auto"/>
            </w:tcBorders>
            <w:tcMar>
              <w:left w:w="90" w:type="dxa"/>
              <w:right w:w="90" w:type="dxa"/>
            </w:tcMar>
          </w:tcPr>
          <w:p w14:paraId="6C66D234" w14:textId="77777777" w:rsidR="00495914" w:rsidRPr="00785E75" w:rsidRDefault="00495914" w:rsidP="00260E14">
            <w:pPr>
              <w:rPr>
                <w:rFonts w:ascii="Arial" w:eastAsia="Aptos" w:hAnsi="Arial" w:cs="Arial"/>
              </w:rPr>
            </w:pPr>
            <w:r w:rsidRPr="00785E75">
              <w:rPr>
                <w:rFonts w:ascii="Arial" w:eastAsia="Aptos" w:hAnsi="Arial" w:cs="Arial"/>
              </w:rPr>
              <w:t>Roles</w:t>
            </w:r>
          </w:p>
        </w:tc>
        <w:tc>
          <w:tcPr>
            <w:tcW w:w="4694" w:type="dxa"/>
            <w:tcBorders>
              <w:top w:val="single" w:sz="6" w:space="0" w:color="auto"/>
              <w:right w:val="single" w:sz="6" w:space="0" w:color="auto"/>
            </w:tcBorders>
            <w:tcMar>
              <w:left w:w="90" w:type="dxa"/>
              <w:right w:w="90" w:type="dxa"/>
            </w:tcMar>
          </w:tcPr>
          <w:p w14:paraId="3F9B116C" w14:textId="77777777" w:rsidR="00495914" w:rsidRPr="00785E75" w:rsidRDefault="00495914" w:rsidP="00260E14">
            <w:pPr>
              <w:rPr>
                <w:rFonts w:ascii="Arial" w:eastAsia="Aptos" w:hAnsi="Arial" w:cs="Arial"/>
              </w:rPr>
            </w:pPr>
            <w:r w:rsidRPr="00785E75">
              <w:rPr>
                <w:rFonts w:ascii="Arial" w:eastAsia="Aptos" w:hAnsi="Arial" w:cs="Arial"/>
              </w:rPr>
              <w:t>Description</w:t>
            </w:r>
          </w:p>
        </w:tc>
      </w:tr>
      <w:tr w:rsidR="00495914" w:rsidRPr="00785E75" w14:paraId="436AFC8C" w14:textId="77777777" w:rsidTr="00DA7F8D">
        <w:trPr>
          <w:trHeight w:val="309"/>
        </w:trPr>
        <w:tc>
          <w:tcPr>
            <w:tcW w:w="4694" w:type="dxa"/>
            <w:tcBorders>
              <w:left w:val="single" w:sz="6" w:space="0" w:color="auto"/>
            </w:tcBorders>
            <w:tcMar>
              <w:left w:w="90" w:type="dxa"/>
              <w:right w:w="90" w:type="dxa"/>
            </w:tcMar>
          </w:tcPr>
          <w:p w14:paraId="5E9E4FD1" w14:textId="77777777" w:rsidR="00495914" w:rsidRPr="00785E75" w:rsidRDefault="00495914" w:rsidP="00260E14">
            <w:pPr>
              <w:rPr>
                <w:rFonts w:ascii="Arial" w:eastAsia="Aptos" w:hAnsi="Arial" w:cs="Arial"/>
              </w:rPr>
            </w:pPr>
            <w:r w:rsidRPr="00785E75">
              <w:rPr>
                <w:rFonts w:ascii="Arial" w:eastAsia="Aptos" w:hAnsi="Arial" w:cs="Arial"/>
              </w:rPr>
              <w:t>Parish Office Staff</w:t>
            </w:r>
          </w:p>
        </w:tc>
        <w:tc>
          <w:tcPr>
            <w:tcW w:w="4694" w:type="dxa"/>
            <w:tcBorders>
              <w:right w:val="single" w:sz="6" w:space="0" w:color="auto"/>
            </w:tcBorders>
            <w:tcMar>
              <w:left w:w="90" w:type="dxa"/>
              <w:right w:w="90" w:type="dxa"/>
            </w:tcMar>
          </w:tcPr>
          <w:p w14:paraId="7A68DEE9" w14:textId="77777777" w:rsidR="00495914" w:rsidRPr="00785E75" w:rsidRDefault="00495914" w:rsidP="00260E14">
            <w:pPr>
              <w:rPr>
                <w:rFonts w:ascii="Arial" w:eastAsia="Aptos" w:hAnsi="Arial" w:cs="Arial"/>
              </w:rPr>
            </w:pPr>
            <w:r w:rsidRPr="00785E75">
              <w:rPr>
                <w:rFonts w:ascii="Arial" w:eastAsia="Aptos" w:hAnsi="Arial" w:cs="Arial"/>
              </w:rPr>
              <w:t xml:space="preserve">The main user of the new system that is being </w:t>
            </w:r>
          </w:p>
          <w:p w14:paraId="243C969E" w14:textId="77777777" w:rsidR="00495914" w:rsidRPr="00785E75" w:rsidRDefault="00495914" w:rsidP="00260E14">
            <w:pPr>
              <w:rPr>
                <w:rFonts w:ascii="Arial" w:eastAsia="Aptos" w:hAnsi="Arial" w:cs="Arial"/>
              </w:rPr>
            </w:pPr>
            <w:r w:rsidRPr="00785E75">
              <w:rPr>
                <w:rFonts w:ascii="Arial" w:eastAsia="Aptos" w:hAnsi="Arial" w:cs="Arial"/>
              </w:rPr>
              <w:t>developed</w:t>
            </w:r>
          </w:p>
        </w:tc>
      </w:tr>
      <w:tr w:rsidR="00495914" w:rsidRPr="00785E75" w14:paraId="37106991" w14:textId="77777777" w:rsidTr="00DA7F8D">
        <w:trPr>
          <w:trHeight w:val="309"/>
        </w:trPr>
        <w:tc>
          <w:tcPr>
            <w:tcW w:w="4694" w:type="dxa"/>
            <w:tcBorders>
              <w:left w:val="single" w:sz="6" w:space="0" w:color="auto"/>
            </w:tcBorders>
            <w:tcMar>
              <w:left w:w="90" w:type="dxa"/>
              <w:right w:w="90" w:type="dxa"/>
            </w:tcMar>
          </w:tcPr>
          <w:p w14:paraId="7A6755D5" w14:textId="77777777" w:rsidR="00495914" w:rsidRPr="00785E75" w:rsidRDefault="00495914" w:rsidP="00260E14">
            <w:pPr>
              <w:rPr>
                <w:rFonts w:ascii="Arial" w:eastAsia="Aptos" w:hAnsi="Arial" w:cs="Arial"/>
              </w:rPr>
            </w:pPr>
            <w:r w:rsidRPr="00785E75">
              <w:rPr>
                <w:rFonts w:ascii="Arial" w:eastAsia="Aptos" w:hAnsi="Arial" w:cs="Arial"/>
              </w:rPr>
              <w:t>Parish Administrator</w:t>
            </w:r>
          </w:p>
        </w:tc>
        <w:tc>
          <w:tcPr>
            <w:tcW w:w="4694" w:type="dxa"/>
            <w:tcBorders>
              <w:right w:val="single" w:sz="6" w:space="0" w:color="auto"/>
            </w:tcBorders>
            <w:tcMar>
              <w:left w:w="90" w:type="dxa"/>
              <w:right w:w="90" w:type="dxa"/>
            </w:tcMar>
          </w:tcPr>
          <w:p w14:paraId="6954B773" w14:textId="77777777" w:rsidR="00495914" w:rsidRPr="00785E75" w:rsidRDefault="00495914" w:rsidP="00260E14">
            <w:pPr>
              <w:rPr>
                <w:rFonts w:ascii="Arial" w:eastAsia="Aptos" w:hAnsi="Arial" w:cs="Arial"/>
              </w:rPr>
            </w:pPr>
            <w:r w:rsidRPr="00785E75">
              <w:rPr>
                <w:rFonts w:ascii="Arial" w:eastAsia="Aptos" w:hAnsi="Arial" w:cs="Arial"/>
              </w:rPr>
              <w:t xml:space="preserve">The one who oversees the management of </w:t>
            </w:r>
          </w:p>
          <w:p w14:paraId="720EA658" w14:textId="77777777" w:rsidR="00495914" w:rsidRPr="00785E75" w:rsidRDefault="00495914" w:rsidP="00260E14">
            <w:pPr>
              <w:rPr>
                <w:rFonts w:ascii="Arial" w:eastAsia="Aptos" w:hAnsi="Arial" w:cs="Arial"/>
              </w:rPr>
            </w:pPr>
            <w:r w:rsidRPr="00785E75">
              <w:rPr>
                <w:rFonts w:ascii="Arial" w:eastAsia="Aptos" w:hAnsi="Arial" w:cs="Arial"/>
              </w:rPr>
              <w:t>columbaries and check them sometimes.</w:t>
            </w:r>
          </w:p>
        </w:tc>
      </w:tr>
      <w:tr w:rsidR="00495914" w:rsidRPr="00785E75" w14:paraId="1447AA26" w14:textId="77777777" w:rsidTr="00DA7F8D">
        <w:trPr>
          <w:trHeight w:val="309"/>
        </w:trPr>
        <w:tc>
          <w:tcPr>
            <w:tcW w:w="4694" w:type="dxa"/>
            <w:tcBorders>
              <w:left w:val="single" w:sz="6" w:space="0" w:color="auto"/>
            </w:tcBorders>
            <w:tcMar>
              <w:left w:w="90" w:type="dxa"/>
              <w:right w:w="90" w:type="dxa"/>
            </w:tcMar>
          </w:tcPr>
          <w:p w14:paraId="0BAEB339" w14:textId="77777777" w:rsidR="00495914" w:rsidRPr="00785E75" w:rsidRDefault="00495914" w:rsidP="00260E14">
            <w:pPr>
              <w:rPr>
                <w:rFonts w:ascii="Arial" w:eastAsia="Aptos" w:hAnsi="Arial" w:cs="Arial"/>
              </w:rPr>
            </w:pPr>
            <w:r w:rsidRPr="00785E75">
              <w:rPr>
                <w:rFonts w:ascii="Arial" w:eastAsia="Aptos" w:hAnsi="Arial" w:cs="Arial"/>
              </w:rPr>
              <w:t>Customer</w:t>
            </w:r>
          </w:p>
        </w:tc>
        <w:tc>
          <w:tcPr>
            <w:tcW w:w="4694" w:type="dxa"/>
            <w:tcBorders>
              <w:right w:val="single" w:sz="6" w:space="0" w:color="auto"/>
            </w:tcBorders>
            <w:tcMar>
              <w:left w:w="90" w:type="dxa"/>
              <w:right w:w="90" w:type="dxa"/>
            </w:tcMar>
          </w:tcPr>
          <w:p w14:paraId="481E597D" w14:textId="77777777" w:rsidR="00495914" w:rsidRPr="00785E75" w:rsidRDefault="00495914" w:rsidP="00260E14">
            <w:pPr>
              <w:rPr>
                <w:rFonts w:ascii="Arial" w:eastAsia="Aptos" w:hAnsi="Arial" w:cs="Arial"/>
              </w:rPr>
            </w:pPr>
            <w:r w:rsidRPr="00785E75">
              <w:rPr>
                <w:rFonts w:ascii="Arial" w:eastAsia="Aptos" w:hAnsi="Arial" w:cs="Arial"/>
              </w:rPr>
              <w:t xml:space="preserve">The possible consumers of the columbary </w:t>
            </w:r>
          </w:p>
          <w:p w14:paraId="4F5BEAB3" w14:textId="77777777" w:rsidR="00495914" w:rsidRPr="00785E75" w:rsidRDefault="00495914" w:rsidP="00260E14">
            <w:pPr>
              <w:rPr>
                <w:rFonts w:ascii="Arial" w:eastAsia="Aptos" w:hAnsi="Arial" w:cs="Arial"/>
              </w:rPr>
            </w:pPr>
            <w:r w:rsidRPr="00785E75">
              <w:rPr>
                <w:rFonts w:ascii="Arial" w:eastAsia="Aptos" w:hAnsi="Arial" w:cs="Arial"/>
              </w:rPr>
              <w:t>services offered by the Parish</w:t>
            </w:r>
          </w:p>
        </w:tc>
      </w:tr>
    </w:tbl>
    <w:p w14:paraId="3798DC96" w14:textId="77777777" w:rsidR="00DA7F8D" w:rsidRPr="00785E75" w:rsidRDefault="00DA7F8D" w:rsidP="00DA7F8D">
      <w:pPr>
        <w:pStyle w:val="Heading2"/>
        <w:ind w:left="0" w:firstLine="0"/>
        <w:rPr>
          <w:rFonts w:ascii="Arial" w:hAnsi="Arial" w:cs="Arial"/>
        </w:rPr>
      </w:pPr>
    </w:p>
    <w:p w14:paraId="3513210D" w14:textId="128947EC" w:rsidR="00495914" w:rsidRPr="00785E75" w:rsidRDefault="00B555E0" w:rsidP="00D6603D">
      <w:pPr>
        <w:pStyle w:val="Heading2"/>
        <w:rPr>
          <w:rFonts w:ascii="Arial" w:hAnsi="Arial" w:cs="Arial"/>
        </w:rPr>
      </w:pPr>
      <w:bookmarkStart w:id="17" w:name="_Toc1447281096"/>
      <w:r w:rsidRPr="5515B06C">
        <w:rPr>
          <w:rFonts w:ascii="Arial" w:hAnsi="Arial" w:cs="Arial"/>
        </w:rPr>
        <w:t xml:space="preserve">2.4 </w:t>
      </w:r>
      <w:r w:rsidR="0049104E" w:rsidRPr="5515B06C">
        <w:rPr>
          <w:rFonts w:ascii="Arial" w:hAnsi="Arial" w:cs="Arial"/>
        </w:rPr>
        <w:t xml:space="preserve">Fully Dressed Use </w:t>
      </w:r>
      <w:r w:rsidR="00B577B3" w:rsidRPr="5515B06C">
        <w:rPr>
          <w:rFonts w:ascii="Arial" w:hAnsi="Arial" w:cs="Arial"/>
        </w:rPr>
        <w:t>Cases</w:t>
      </w:r>
      <w:bookmarkEnd w:id="17"/>
    </w:p>
    <w:p w14:paraId="01A289DC" w14:textId="2381EBB4" w:rsidR="00DA7F8D" w:rsidRPr="00785E75" w:rsidRDefault="00DA7F8D" w:rsidP="00DA7F8D">
      <w:pPr>
        <w:pStyle w:val="Caption"/>
        <w:keepNext/>
        <w:rPr>
          <w:rFonts w:ascii="Arial" w:hAnsi="Arial" w:cs="Arial"/>
        </w:rPr>
      </w:pPr>
      <w:r w:rsidRPr="00785E75">
        <w:rPr>
          <w:rFonts w:ascii="Arial" w:hAnsi="Arial" w:cs="Arial"/>
        </w:rPr>
        <w:t xml:space="preserve">Table </w:t>
      </w:r>
      <w:r w:rsidRPr="00785E75">
        <w:rPr>
          <w:rFonts w:ascii="Arial" w:hAnsi="Arial" w:cs="Arial"/>
        </w:rPr>
        <w:fldChar w:fldCharType="begin"/>
      </w:r>
      <w:r w:rsidRPr="00785E75">
        <w:rPr>
          <w:rFonts w:ascii="Arial" w:hAnsi="Arial" w:cs="Arial"/>
        </w:rPr>
        <w:instrText xml:space="preserve"> SEQ Table \* ARABIC </w:instrText>
      </w:r>
      <w:r w:rsidRPr="00785E75">
        <w:rPr>
          <w:rFonts w:ascii="Arial" w:hAnsi="Arial" w:cs="Arial"/>
        </w:rPr>
        <w:fldChar w:fldCharType="separate"/>
      </w:r>
      <w:r w:rsidRPr="00785E75">
        <w:rPr>
          <w:rFonts w:ascii="Arial" w:hAnsi="Arial" w:cs="Arial"/>
          <w:noProof/>
        </w:rPr>
        <w:t>2</w:t>
      </w:r>
      <w:r w:rsidRPr="00785E75">
        <w:rPr>
          <w:rFonts w:ascii="Arial" w:hAnsi="Arial" w:cs="Arial"/>
          <w:noProof/>
        </w:rPr>
        <w:fldChar w:fldCharType="end"/>
      </w:r>
      <w:r w:rsidRPr="00785E75">
        <w:rPr>
          <w:rFonts w:ascii="Arial" w:hAnsi="Arial" w:cs="Arial"/>
        </w:rPr>
        <w:t>: Send Letter of Intent</w:t>
      </w:r>
    </w:p>
    <w:tbl>
      <w:tblPr>
        <w:tblStyle w:val="TableGrid0"/>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65"/>
      </w:tblGrid>
      <w:tr w:rsidR="005A14C6" w:rsidRPr="00785E75" w14:paraId="56BC56C9" w14:textId="77777777" w:rsidTr="00321118">
        <w:trPr>
          <w:trHeight w:val="300"/>
        </w:trPr>
        <w:tc>
          <w:tcPr>
            <w:tcW w:w="4665" w:type="dxa"/>
            <w:tcMar>
              <w:left w:w="105" w:type="dxa"/>
              <w:right w:w="105" w:type="dxa"/>
            </w:tcMar>
          </w:tcPr>
          <w:p w14:paraId="21BD570E" w14:textId="77777777" w:rsidR="005A14C6" w:rsidRPr="00785E75" w:rsidRDefault="005A14C6" w:rsidP="00321118">
            <w:pPr>
              <w:rPr>
                <w:rFonts w:ascii="Arial" w:eastAsia="Aptos" w:hAnsi="Arial" w:cs="Arial"/>
              </w:rPr>
            </w:pPr>
            <w:r w:rsidRPr="00785E75">
              <w:rPr>
                <w:rFonts w:ascii="Arial" w:eastAsia="Aptos" w:hAnsi="Arial" w:cs="Arial"/>
              </w:rPr>
              <w:t>Use Case Name</w:t>
            </w:r>
          </w:p>
        </w:tc>
        <w:tc>
          <w:tcPr>
            <w:tcW w:w="4665" w:type="dxa"/>
            <w:tcMar>
              <w:left w:w="105" w:type="dxa"/>
              <w:right w:w="105" w:type="dxa"/>
            </w:tcMar>
          </w:tcPr>
          <w:p w14:paraId="77C18947" w14:textId="77777777" w:rsidR="005A14C6" w:rsidRPr="00785E75" w:rsidRDefault="005A14C6" w:rsidP="00321118">
            <w:pPr>
              <w:spacing w:line="259" w:lineRule="auto"/>
              <w:rPr>
                <w:rFonts w:ascii="Arial" w:eastAsia="Aptos" w:hAnsi="Arial" w:cs="Arial"/>
              </w:rPr>
            </w:pPr>
            <w:r w:rsidRPr="00785E75">
              <w:rPr>
                <w:rFonts w:ascii="Arial" w:eastAsia="Aptos" w:hAnsi="Arial" w:cs="Arial"/>
              </w:rPr>
              <w:t>Send letter of intent</w:t>
            </w:r>
          </w:p>
        </w:tc>
      </w:tr>
      <w:tr w:rsidR="005A14C6" w:rsidRPr="00785E75" w14:paraId="169F5F50" w14:textId="77777777" w:rsidTr="00321118">
        <w:trPr>
          <w:trHeight w:val="300"/>
        </w:trPr>
        <w:tc>
          <w:tcPr>
            <w:tcW w:w="4665" w:type="dxa"/>
            <w:tcMar>
              <w:left w:w="105" w:type="dxa"/>
              <w:right w:w="105" w:type="dxa"/>
            </w:tcMar>
          </w:tcPr>
          <w:p w14:paraId="125A4FBD" w14:textId="77777777" w:rsidR="005A14C6" w:rsidRPr="00785E75" w:rsidRDefault="005A14C6" w:rsidP="00321118">
            <w:pPr>
              <w:rPr>
                <w:rFonts w:ascii="Arial" w:eastAsia="Aptos" w:hAnsi="Arial" w:cs="Arial"/>
              </w:rPr>
            </w:pPr>
            <w:r w:rsidRPr="00785E75">
              <w:rPr>
                <w:rFonts w:ascii="Arial" w:eastAsia="Aptos" w:hAnsi="Arial" w:cs="Arial"/>
              </w:rPr>
              <w:t>Use Case Number</w:t>
            </w:r>
          </w:p>
        </w:tc>
        <w:tc>
          <w:tcPr>
            <w:tcW w:w="4665" w:type="dxa"/>
            <w:tcMar>
              <w:left w:w="105" w:type="dxa"/>
              <w:right w:w="105" w:type="dxa"/>
            </w:tcMar>
          </w:tcPr>
          <w:p w14:paraId="2DB1BCA9" w14:textId="77777777" w:rsidR="005A14C6" w:rsidRPr="00785E75" w:rsidRDefault="005A14C6" w:rsidP="00321118">
            <w:pPr>
              <w:rPr>
                <w:rFonts w:ascii="Arial" w:eastAsia="Aptos" w:hAnsi="Arial" w:cs="Arial"/>
              </w:rPr>
            </w:pPr>
            <w:r w:rsidRPr="00785E75">
              <w:rPr>
                <w:rFonts w:ascii="Arial" w:eastAsia="Aptos" w:hAnsi="Arial" w:cs="Arial"/>
              </w:rPr>
              <w:t>UC-01</w:t>
            </w:r>
          </w:p>
        </w:tc>
      </w:tr>
      <w:tr w:rsidR="005A14C6" w:rsidRPr="00785E75" w14:paraId="255113B1" w14:textId="77777777" w:rsidTr="00321118">
        <w:trPr>
          <w:trHeight w:val="300"/>
        </w:trPr>
        <w:tc>
          <w:tcPr>
            <w:tcW w:w="4665" w:type="dxa"/>
            <w:tcMar>
              <w:left w:w="105" w:type="dxa"/>
              <w:right w:w="105" w:type="dxa"/>
            </w:tcMar>
          </w:tcPr>
          <w:p w14:paraId="7B183136" w14:textId="77777777" w:rsidR="005A14C6" w:rsidRPr="00785E75" w:rsidRDefault="005A14C6" w:rsidP="00321118">
            <w:pPr>
              <w:rPr>
                <w:rFonts w:ascii="Arial" w:eastAsia="Aptos" w:hAnsi="Arial" w:cs="Arial"/>
              </w:rPr>
            </w:pPr>
            <w:r w:rsidRPr="00785E75">
              <w:rPr>
                <w:rFonts w:ascii="Arial" w:eastAsia="Aptos" w:hAnsi="Arial" w:cs="Arial"/>
              </w:rPr>
              <w:t>Actors</w:t>
            </w:r>
          </w:p>
        </w:tc>
        <w:tc>
          <w:tcPr>
            <w:tcW w:w="4665" w:type="dxa"/>
            <w:tcMar>
              <w:left w:w="105" w:type="dxa"/>
              <w:right w:w="105" w:type="dxa"/>
            </w:tcMar>
          </w:tcPr>
          <w:p w14:paraId="6A24EAD0" w14:textId="77777777" w:rsidR="005A14C6" w:rsidRPr="00785E75" w:rsidRDefault="005A14C6" w:rsidP="00321118">
            <w:pPr>
              <w:rPr>
                <w:rFonts w:ascii="Arial" w:eastAsia="Aptos" w:hAnsi="Arial" w:cs="Arial"/>
              </w:rPr>
            </w:pPr>
            <w:r w:rsidRPr="00785E75">
              <w:rPr>
                <w:rFonts w:ascii="Arial" w:eastAsia="Aptos" w:hAnsi="Arial" w:cs="Arial"/>
              </w:rPr>
              <w:t>Customer, Parish Administrator</w:t>
            </w:r>
          </w:p>
        </w:tc>
      </w:tr>
      <w:tr w:rsidR="005A14C6" w:rsidRPr="00785E75" w14:paraId="695339DD" w14:textId="77777777" w:rsidTr="00321118">
        <w:trPr>
          <w:trHeight w:val="300"/>
        </w:trPr>
        <w:tc>
          <w:tcPr>
            <w:tcW w:w="4665" w:type="dxa"/>
            <w:tcMar>
              <w:left w:w="105" w:type="dxa"/>
              <w:right w:w="105" w:type="dxa"/>
            </w:tcMar>
          </w:tcPr>
          <w:p w14:paraId="326D36E2" w14:textId="77777777" w:rsidR="005A14C6" w:rsidRPr="00785E75" w:rsidRDefault="005A14C6" w:rsidP="00321118">
            <w:pPr>
              <w:spacing w:line="259" w:lineRule="auto"/>
              <w:rPr>
                <w:rFonts w:ascii="Arial" w:eastAsia="Aptos" w:hAnsi="Arial" w:cs="Arial"/>
              </w:rPr>
            </w:pPr>
            <w:r w:rsidRPr="00785E75">
              <w:rPr>
                <w:rFonts w:ascii="Arial" w:eastAsia="Aptos" w:hAnsi="Arial" w:cs="Arial"/>
              </w:rPr>
              <w:t>Description</w:t>
            </w:r>
          </w:p>
        </w:tc>
        <w:tc>
          <w:tcPr>
            <w:tcW w:w="4665" w:type="dxa"/>
            <w:tcMar>
              <w:left w:w="105" w:type="dxa"/>
              <w:right w:w="105" w:type="dxa"/>
            </w:tcMar>
          </w:tcPr>
          <w:p w14:paraId="22DF3DD1" w14:textId="77777777" w:rsidR="005A14C6" w:rsidRPr="00785E75" w:rsidRDefault="005A14C6" w:rsidP="00321118">
            <w:pPr>
              <w:rPr>
                <w:rFonts w:ascii="Arial" w:eastAsia="Aptos" w:hAnsi="Arial" w:cs="Arial"/>
              </w:rPr>
            </w:pPr>
            <w:r w:rsidRPr="00785E75">
              <w:rPr>
                <w:rFonts w:ascii="Arial" w:eastAsia="Aptos" w:hAnsi="Arial" w:cs="Arial"/>
              </w:rPr>
              <w:t>This use case presents how the customer sends the letter of intent to the parish.</w:t>
            </w:r>
          </w:p>
        </w:tc>
      </w:tr>
      <w:tr w:rsidR="005A14C6" w:rsidRPr="00785E75" w14:paraId="6B946AFD" w14:textId="77777777" w:rsidTr="00321118">
        <w:trPr>
          <w:trHeight w:val="300"/>
        </w:trPr>
        <w:tc>
          <w:tcPr>
            <w:tcW w:w="4665" w:type="dxa"/>
            <w:tcMar>
              <w:left w:w="105" w:type="dxa"/>
              <w:right w:w="105" w:type="dxa"/>
            </w:tcMar>
          </w:tcPr>
          <w:p w14:paraId="38DFC34E" w14:textId="77777777" w:rsidR="005A14C6" w:rsidRPr="00785E75" w:rsidRDefault="005A14C6" w:rsidP="00321118">
            <w:pPr>
              <w:rPr>
                <w:rFonts w:ascii="Arial" w:eastAsia="Aptos" w:hAnsi="Arial" w:cs="Arial"/>
              </w:rPr>
            </w:pPr>
            <w:r w:rsidRPr="00785E75">
              <w:rPr>
                <w:rFonts w:ascii="Arial" w:eastAsia="Aptos" w:hAnsi="Arial" w:cs="Arial"/>
              </w:rPr>
              <w:t>Pre-Conditions</w:t>
            </w:r>
          </w:p>
        </w:tc>
        <w:tc>
          <w:tcPr>
            <w:tcW w:w="4665" w:type="dxa"/>
            <w:tcMar>
              <w:left w:w="105" w:type="dxa"/>
              <w:right w:w="105" w:type="dxa"/>
            </w:tcMar>
          </w:tcPr>
          <w:p w14:paraId="7B545003" w14:textId="77777777" w:rsidR="005A14C6" w:rsidRPr="00785E75" w:rsidRDefault="005A14C6" w:rsidP="005F3C69">
            <w:pPr>
              <w:pStyle w:val="ListParagraph"/>
              <w:numPr>
                <w:ilvl w:val="0"/>
                <w:numId w:val="34"/>
              </w:numPr>
              <w:spacing w:after="5" w:line="266" w:lineRule="auto"/>
              <w:ind w:right="0"/>
              <w:rPr>
                <w:rFonts w:ascii="Arial" w:eastAsia="Aptos" w:hAnsi="Arial" w:cs="Arial"/>
              </w:rPr>
            </w:pPr>
            <w:r w:rsidRPr="00785E75">
              <w:rPr>
                <w:rFonts w:ascii="Arial" w:eastAsia="Aptos" w:hAnsi="Arial" w:cs="Arial"/>
              </w:rPr>
              <w:t>The columbary map and pricing information are up to date.</w:t>
            </w:r>
          </w:p>
          <w:p w14:paraId="6C8E8AA2" w14:textId="77777777" w:rsidR="005A14C6" w:rsidRPr="00785E75" w:rsidRDefault="005A14C6" w:rsidP="005F3C69">
            <w:pPr>
              <w:pStyle w:val="ListParagraph"/>
              <w:numPr>
                <w:ilvl w:val="0"/>
                <w:numId w:val="34"/>
              </w:numPr>
              <w:spacing w:after="5" w:line="266" w:lineRule="auto"/>
              <w:ind w:right="0"/>
              <w:rPr>
                <w:rFonts w:ascii="Arial" w:eastAsia="Aptos" w:hAnsi="Arial" w:cs="Arial"/>
              </w:rPr>
            </w:pPr>
            <w:r w:rsidRPr="00785E75">
              <w:rPr>
                <w:rFonts w:ascii="Arial" w:eastAsia="Aptos" w:hAnsi="Arial" w:cs="Arial"/>
              </w:rPr>
              <w:t>The parish CBA systems are operational and accessible.</w:t>
            </w:r>
          </w:p>
          <w:p w14:paraId="33695952" w14:textId="77777777" w:rsidR="005A14C6" w:rsidRPr="00785E75" w:rsidRDefault="005A14C6" w:rsidP="005F3C69">
            <w:pPr>
              <w:pStyle w:val="ListParagraph"/>
              <w:numPr>
                <w:ilvl w:val="0"/>
                <w:numId w:val="34"/>
              </w:numPr>
              <w:spacing w:after="5" w:line="266" w:lineRule="auto"/>
              <w:ind w:right="0"/>
              <w:rPr>
                <w:rFonts w:ascii="Arial" w:eastAsia="Aptos" w:hAnsi="Arial" w:cs="Arial"/>
              </w:rPr>
            </w:pPr>
            <w:r w:rsidRPr="00785E75">
              <w:rPr>
                <w:rFonts w:ascii="Arial" w:eastAsia="Aptos" w:hAnsi="Arial" w:cs="Arial"/>
              </w:rPr>
              <w:t>Customer wants to avail a columbary.</w:t>
            </w:r>
          </w:p>
        </w:tc>
      </w:tr>
      <w:tr w:rsidR="005A14C6" w:rsidRPr="00785E75" w14:paraId="463A03DB" w14:textId="77777777" w:rsidTr="00321118">
        <w:trPr>
          <w:trHeight w:val="300"/>
        </w:trPr>
        <w:tc>
          <w:tcPr>
            <w:tcW w:w="4665" w:type="dxa"/>
            <w:tcMar>
              <w:left w:w="105" w:type="dxa"/>
              <w:right w:w="105" w:type="dxa"/>
            </w:tcMar>
          </w:tcPr>
          <w:p w14:paraId="37D961B3" w14:textId="77777777" w:rsidR="005A14C6" w:rsidRPr="00785E75" w:rsidRDefault="005A14C6" w:rsidP="00321118">
            <w:pPr>
              <w:rPr>
                <w:rFonts w:ascii="Arial" w:eastAsia="Aptos" w:hAnsi="Arial" w:cs="Arial"/>
              </w:rPr>
            </w:pPr>
            <w:r w:rsidRPr="00785E75">
              <w:rPr>
                <w:rFonts w:ascii="Arial" w:eastAsia="Aptos" w:hAnsi="Arial" w:cs="Arial"/>
              </w:rPr>
              <w:t>Post Conditions</w:t>
            </w:r>
          </w:p>
        </w:tc>
        <w:tc>
          <w:tcPr>
            <w:tcW w:w="4665" w:type="dxa"/>
            <w:tcMar>
              <w:left w:w="105" w:type="dxa"/>
              <w:right w:w="105" w:type="dxa"/>
            </w:tcMar>
          </w:tcPr>
          <w:p w14:paraId="2985D82F" w14:textId="77777777" w:rsidR="005A14C6" w:rsidRPr="00785E75" w:rsidRDefault="005A14C6" w:rsidP="005F3C69">
            <w:pPr>
              <w:pStyle w:val="ListParagraph"/>
              <w:numPr>
                <w:ilvl w:val="0"/>
                <w:numId w:val="33"/>
              </w:numPr>
              <w:spacing w:after="5" w:line="266" w:lineRule="auto"/>
              <w:ind w:right="0"/>
              <w:rPr>
                <w:rFonts w:ascii="Arial" w:eastAsia="Aptos" w:hAnsi="Arial" w:cs="Arial"/>
              </w:rPr>
            </w:pPr>
            <w:r w:rsidRPr="00785E75">
              <w:rPr>
                <w:rFonts w:ascii="Arial" w:eastAsia="Aptos" w:hAnsi="Arial" w:cs="Arial"/>
              </w:rPr>
              <w:t>The customer successfully views available columbaries and their prices.</w:t>
            </w:r>
          </w:p>
          <w:p w14:paraId="0EC359D8" w14:textId="77777777" w:rsidR="005A14C6" w:rsidRPr="00785E75" w:rsidRDefault="005A14C6" w:rsidP="005F3C69">
            <w:pPr>
              <w:pStyle w:val="ListParagraph"/>
              <w:numPr>
                <w:ilvl w:val="0"/>
                <w:numId w:val="33"/>
              </w:numPr>
              <w:spacing w:after="5" w:line="266" w:lineRule="auto"/>
              <w:ind w:right="0"/>
              <w:rPr>
                <w:rFonts w:ascii="Arial" w:eastAsia="Aptos" w:hAnsi="Arial" w:cs="Arial"/>
              </w:rPr>
            </w:pPr>
            <w:r w:rsidRPr="00785E75">
              <w:rPr>
                <w:rFonts w:ascii="Arial" w:eastAsia="Aptos" w:hAnsi="Arial" w:cs="Arial"/>
              </w:rPr>
              <w:t xml:space="preserve"> A letter of intent with the customer’s information is generated and sent to the parish administrator.</w:t>
            </w:r>
          </w:p>
          <w:p w14:paraId="775A73FB" w14:textId="77777777" w:rsidR="005A14C6" w:rsidRPr="00785E75" w:rsidRDefault="005A14C6" w:rsidP="005F3C69">
            <w:pPr>
              <w:pStyle w:val="ListParagraph"/>
              <w:numPr>
                <w:ilvl w:val="0"/>
                <w:numId w:val="33"/>
              </w:numPr>
              <w:spacing w:after="5" w:line="266" w:lineRule="auto"/>
              <w:ind w:right="0"/>
              <w:rPr>
                <w:rFonts w:ascii="Arial" w:eastAsia="Aptos" w:hAnsi="Arial" w:cs="Arial"/>
              </w:rPr>
            </w:pPr>
            <w:r w:rsidRPr="00785E75">
              <w:rPr>
                <w:rFonts w:ascii="Arial" w:eastAsia="Aptos" w:hAnsi="Arial" w:cs="Arial"/>
              </w:rPr>
              <w:t>The parish administrator receives a notification of letter of intent in the CBA system from the customer.</w:t>
            </w:r>
          </w:p>
          <w:p w14:paraId="64204D15" w14:textId="77777777" w:rsidR="005A14C6" w:rsidRPr="00785E75" w:rsidRDefault="005A14C6" w:rsidP="005F3C69">
            <w:pPr>
              <w:pStyle w:val="ListParagraph"/>
              <w:numPr>
                <w:ilvl w:val="0"/>
                <w:numId w:val="33"/>
              </w:numPr>
              <w:spacing w:after="5" w:line="266" w:lineRule="auto"/>
              <w:ind w:right="0"/>
              <w:rPr>
                <w:rFonts w:ascii="Arial" w:eastAsia="Aptos" w:hAnsi="Arial" w:cs="Arial"/>
                <w:lang w:val="en-US"/>
              </w:rPr>
            </w:pPr>
            <w:r w:rsidRPr="00785E75">
              <w:rPr>
                <w:rFonts w:ascii="Arial" w:eastAsia="Aptos" w:hAnsi="Arial" w:cs="Arial"/>
              </w:rPr>
              <w:t>The Parish administrator receives an email to notify t</w:t>
            </w:r>
          </w:p>
        </w:tc>
      </w:tr>
      <w:tr w:rsidR="005A14C6" w:rsidRPr="00785E75" w14:paraId="30952647" w14:textId="77777777" w:rsidTr="00321118">
        <w:trPr>
          <w:trHeight w:val="300"/>
        </w:trPr>
        <w:tc>
          <w:tcPr>
            <w:tcW w:w="4665" w:type="dxa"/>
            <w:tcMar>
              <w:left w:w="105" w:type="dxa"/>
              <w:right w:w="105" w:type="dxa"/>
            </w:tcMar>
          </w:tcPr>
          <w:p w14:paraId="3AB2D19C" w14:textId="77777777" w:rsidR="005A14C6" w:rsidRPr="00785E75" w:rsidRDefault="005A14C6" w:rsidP="00321118">
            <w:pPr>
              <w:rPr>
                <w:rFonts w:ascii="Arial" w:eastAsia="Aptos" w:hAnsi="Arial" w:cs="Arial"/>
              </w:rPr>
            </w:pPr>
            <w:r w:rsidRPr="00785E75">
              <w:rPr>
                <w:rFonts w:ascii="Arial" w:eastAsia="Aptos" w:hAnsi="Arial" w:cs="Arial"/>
              </w:rPr>
              <w:t>Main Scenario</w:t>
            </w:r>
          </w:p>
        </w:tc>
        <w:tc>
          <w:tcPr>
            <w:tcW w:w="4665" w:type="dxa"/>
            <w:tcMar>
              <w:left w:w="105" w:type="dxa"/>
              <w:right w:w="105" w:type="dxa"/>
            </w:tcMar>
          </w:tcPr>
          <w:p w14:paraId="79201A78" w14:textId="77777777" w:rsidR="005A14C6" w:rsidRPr="00785E75" w:rsidRDefault="005A14C6" w:rsidP="005F3C69">
            <w:pPr>
              <w:pStyle w:val="ListParagraph"/>
              <w:numPr>
                <w:ilvl w:val="0"/>
                <w:numId w:val="32"/>
              </w:numPr>
              <w:spacing w:after="5" w:line="266" w:lineRule="auto"/>
              <w:ind w:right="0"/>
              <w:rPr>
                <w:rFonts w:ascii="Arial" w:eastAsia="Aptos" w:hAnsi="Arial" w:cs="Arial"/>
                <w:lang w:val="en-US"/>
              </w:rPr>
            </w:pPr>
            <w:r w:rsidRPr="00785E75">
              <w:rPr>
                <w:rFonts w:ascii="Arial" w:eastAsia="Aptos" w:hAnsi="Arial" w:cs="Arial"/>
              </w:rPr>
              <w:t>Customer visits the system.</w:t>
            </w:r>
          </w:p>
          <w:p w14:paraId="5FA474C3" w14:textId="77777777" w:rsidR="005A14C6" w:rsidRPr="00785E75" w:rsidRDefault="005A14C6" w:rsidP="005F3C69">
            <w:pPr>
              <w:pStyle w:val="ListParagraph"/>
              <w:numPr>
                <w:ilvl w:val="0"/>
                <w:numId w:val="32"/>
              </w:numPr>
              <w:spacing w:after="5" w:line="266" w:lineRule="auto"/>
              <w:ind w:right="0"/>
              <w:rPr>
                <w:rFonts w:ascii="Arial" w:eastAsia="Aptos" w:hAnsi="Arial" w:cs="Arial"/>
                <w:lang w:val="en-US"/>
              </w:rPr>
            </w:pPr>
            <w:r w:rsidRPr="00785E75">
              <w:rPr>
                <w:rFonts w:ascii="Arial" w:eastAsia="Aptos" w:hAnsi="Arial" w:cs="Arial"/>
              </w:rPr>
              <w:t>Customer Navigates to the Columbary section of the system.</w:t>
            </w:r>
          </w:p>
          <w:p w14:paraId="432050C1" w14:textId="77777777" w:rsidR="005A14C6" w:rsidRPr="00785E75" w:rsidRDefault="005A14C6" w:rsidP="005F3C69">
            <w:pPr>
              <w:pStyle w:val="ListParagraph"/>
              <w:numPr>
                <w:ilvl w:val="0"/>
                <w:numId w:val="32"/>
              </w:numPr>
              <w:spacing w:after="5" w:line="266" w:lineRule="auto"/>
              <w:ind w:right="0"/>
              <w:rPr>
                <w:rFonts w:ascii="Arial" w:eastAsia="Aptos" w:hAnsi="Arial" w:cs="Arial"/>
              </w:rPr>
            </w:pPr>
            <w:r w:rsidRPr="00785E75">
              <w:rPr>
                <w:rFonts w:ascii="Arial" w:eastAsia="Aptos" w:hAnsi="Arial" w:cs="Arial"/>
              </w:rPr>
              <w:t>Customer clicks “avail now” button.</w:t>
            </w:r>
          </w:p>
          <w:p w14:paraId="49C6D5E1" w14:textId="77777777" w:rsidR="005A14C6" w:rsidRPr="00785E75" w:rsidRDefault="005A14C6" w:rsidP="005F3C69">
            <w:pPr>
              <w:pStyle w:val="ListParagraph"/>
              <w:numPr>
                <w:ilvl w:val="0"/>
                <w:numId w:val="32"/>
              </w:numPr>
              <w:spacing w:after="5" w:line="266" w:lineRule="auto"/>
              <w:ind w:right="0"/>
              <w:rPr>
                <w:rFonts w:ascii="Arial" w:eastAsia="Aptos" w:hAnsi="Arial" w:cs="Arial"/>
              </w:rPr>
            </w:pPr>
            <w:r w:rsidRPr="00785E75">
              <w:rPr>
                <w:rFonts w:ascii="Arial" w:eastAsia="Aptos" w:hAnsi="Arial" w:cs="Arial"/>
              </w:rPr>
              <w:t>Customer view available columbaries in the columbary map.</w:t>
            </w:r>
          </w:p>
          <w:p w14:paraId="6C07E370" w14:textId="77777777" w:rsidR="005A14C6" w:rsidRPr="00785E75" w:rsidRDefault="005A14C6" w:rsidP="005F3C69">
            <w:pPr>
              <w:pStyle w:val="ListParagraph"/>
              <w:numPr>
                <w:ilvl w:val="0"/>
                <w:numId w:val="32"/>
              </w:numPr>
              <w:spacing w:after="5" w:line="266" w:lineRule="auto"/>
              <w:ind w:right="0"/>
              <w:rPr>
                <w:rFonts w:ascii="Arial" w:eastAsia="Aptos" w:hAnsi="Arial" w:cs="Arial"/>
              </w:rPr>
            </w:pPr>
            <w:r w:rsidRPr="00785E75">
              <w:rPr>
                <w:rFonts w:ascii="Arial" w:eastAsia="Aptos" w:hAnsi="Arial" w:cs="Arial"/>
              </w:rPr>
              <w:t>Customer chooses columbary location.</w:t>
            </w:r>
          </w:p>
          <w:p w14:paraId="05AD4391" w14:textId="77777777" w:rsidR="005A14C6" w:rsidRPr="00785E75" w:rsidRDefault="005A14C6" w:rsidP="005F3C69">
            <w:pPr>
              <w:pStyle w:val="ListParagraph"/>
              <w:numPr>
                <w:ilvl w:val="0"/>
                <w:numId w:val="32"/>
              </w:numPr>
              <w:spacing w:after="5" w:line="266" w:lineRule="auto"/>
              <w:ind w:right="0"/>
              <w:rPr>
                <w:rFonts w:ascii="Arial" w:eastAsia="Aptos" w:hAnsi="Arial" w:cs="Arial"/>
              </w:rPr>
            </w:pPr>
            <w:r w:rsidRPr="00785E75">
              <w:rPr>
                <w:rFonts w:ascii="Arial" w:eastAsia="Aptos" w:hAnsi="Arial" w:cs="Arial"/>
              </w:rPr>
              <w:t>Customer views the pricing and sections of each columbary.</w:t>
            </w:r>
          </w:p>
          <w:p w14:paraId="6305B929" w14:textId="77777777" w:rsidR="005A14C6" w:rsidRPr="00785E75" w:rsidRDefault="005A14C6" w:rsidP="005F3C69">
            <w:pPr>
              <w:pStyle w:val="ListParagraph"/>
              <w:numPr>
                <w:ilvl w:val="0"/>
                <w:numId w:val="32"/>
              </w:numPr>
              <w:spacing w:after="5" w:line="266" w:lineRule="auto"/>
              <w:ind w:right="0"/>
              <w:rPr>
                <w:rFonts w:ascii="Arial" w:eastAsia="Aptos" w:hAnsi="Arial" w:cs="Arial"/>
              </w:rPr>
            </w:pPr>
            <w:r w:rsidRPr="00785E75">
              <w:rPr>
                <w:rFonts w:ascii="Arial" w:eastAsia="Aptos" w:hAnsi="Arial" w:cs="Arial"/>
              </w:rPr>
              <w:t>Customer chooses a columbary and clicks “Avail now”.</w:t>
            </w:r>
          </w:p>
          <w:p w14:paraId="6D9D4F88" w14:textId="77777777" w:rsidR="005A14C6" w:rsidRPr="00785E75" w:rsidRDefault="005A14C6" w:rsidP="005F3C69">
            <w:pPr>
              <w:pStyle w:val="ListParagraph"/>
              <w:numPr>
                <w:ilvl w:val="0"/>
                <w:numId w:val="32"/>
              </w:numPr>
              <w:spacing w:after="5" w:line="266" w:lineRule="auto"/>
              <w:ind w:right="0"/>
              <w:rPr>
                <w:rFonts w:ascii="Arial" w:eastAsia="Aptos" w:hAnsi="Arial" w:cs="Arial"/>
                <w:lang w:val="en-US"/>
              </w:rPr>
            </w:pPr>
            <w:r w:rsidRPr="00785E75">
              <w:rPr>
                <w:rFonts w:ascii="Arial" w:eastAsia="Aptos" w:hAnsi="Arial" w:cs="Arial"/>
              </w:rPr>
              <w:t>Terms &amp; conditions will appear before proceeding.</w:t>
            </w:r>
          </w:p>
          <w:p w14:paraId="4700F4FD" w14:textId="77777777" w:rsidR="005A14C6" w:rsidRPr="00785E75" w:rsidRDefault="005A14C6" w:rsidP="005F3C69">
            <w:pPr>
              <w:pStyle w:val="ListParagraph"/>
              <w:numPr>
                <w:ilvl w:val="0"/>
                <w:numId w:val="32"/>
              </w:numPr>
              <w:spacing w:after="5" w:line="266" w:lineRule="auto"/>
              <w:ind w:right="0"/>
              <w:rPr>
                <w:rFonts w:ascii="Arial" w:eastAsia="Aptos" w:hAnsi="Arial" w:cs="Arial"/>
              </w:rPr>
            </w:pPr>
            <w:r w:rsidRPr="00785E75">
              <w:rPr>
                <w:rFonts w:ascii="Arial" w:eastAsia="Aptos" w:hAnsi="Arial" w:cs="Arial"/>
              </w:rPr>
              <w:t>Customer reads the terms &amp; conditions</w:t>
            </w:r>
          </w:p>
          <w:p w14:paraId="0AC36CFF" w14:textId="77777777" w:rsidR="005A14C6" w:rsidRPr="00785E75" w:rsidRDefault="005A14C6" w:rsidP="005F3C69">
            <w:pPr>
              <w:pStyle w:val="ListParagraph"/>
              <w:numPr>
                <w:ilvl w:val="0"/>
                <w:numId w:val="32"/>
              </w:numPr>
              <w:spacing w:after="5" w:line="266" w:lineRule="auto"/>
              <w:ind w:right="0"/>
              <w:rPr>
                <w:rFonts w:ascii="Arial" w:eastAsia="Aptos" w:hAnsi="Arial" w:cs="Arial"/>
              </w:rPr>
            </w:pPr>
            <w:r w:rsidRPr="00785E75">
              <w:rPr>
                <w:rFonts w:ascii="Arial" w:eastAsia="Aptos" w:hAnsi="Arial" w:cs="Arial"/>
              </w:rPr>
              <w:t>Customer fills in customer information such as email, Cellphone number, Name, and address</w:t>
            </w:r>
          </w:p>
          <w:p w14:paraId="0639395F" w14:textId="77777777" w:rsidR="005A14C6" w:rsidRPr="00785E75" w:rsidRDefault="005A14C6" w:rsidP="005F3C69">
            <w:pPr>
              <w:pStyle w:val="ListParagraph"/>
              <w:numPr>
                <w:ilvl w:val="0"/>
                <w:numId w:val="32"/>
              </w:numPr>
              <w:spacing w:after="5" w:line="266" w:lineRule="auto"/>
              <w:ind w:right="0"/>
              <w:rPr>
                <w:rFonts w:ascii="Arial" w:eastAsia="Aptos" w:hAnsi="Arial" w:cs="Arial"/>
              </w:rPr>
            </w:pPr>
            <w:r w:rsidRPr="00785E75">
              <w:rPr>
                <w:rFonts w:ascii="Arial" w:eastAsia="Aptos" w:hAnsi="Arial" w:cs="Arial"/>
              </w:rPr>
              <w:t>Customer clicks on the “send” button to send a letter of intent to the Parish.</w:t>
            </w:r>
          </w:p>
          <w:p w14:paraId="5C5AB6F8" w14:textId="77777777" w:rsidR="005A14C6" w:rsidRPr="00785E75" w:rsidRDefault="005A14C6" w:rsidP="00321118">
            <w:pPr>
              <w:ind w:left="720"/>
              <w:rPr>
                <w:rFonts w:ascii="Arial" w:eastAsia="Aptos" w:hAnsi="Arial" w:cs="Arial"/>
              </w:rPr>
            </w:pPr>
          </w:p>
          <w:p w14:paraId="1F2A308C" w14:textId="77777777" w:rsidR="005A14C6" w:rsidRPr="00785E75" w:rsidRDefault="005A14C6" w:rsidP="00321118">
            <w:pPr>
              <w:rPr>
                <w:rFonts w:ascii="Arial" w:eastAsia="Aptos" w:hAnsi="Arial" w:cs="Arial"/>
              </w:rPr>
            </w:pPr>
          </w:p>
        </w:tc>
      </w:tr>
    </w:tbl>
    <w:p w14:paraId="65E06758" w14:textId="77777777" w:rsidR="00D6603D" w:rsidRPr="00785E75" w:rsidRDefault="00D6603D" w:rsidP="00D6603D">
      <w:pPr>
        <w:pStyle w:val="ListParagraph"/>
        <w:numPr>
          <w:ilvl w:val="0"/>
          <w:numId w:val="0"/>
        </w:numPr>
        <w:ind w:left="780"/>
        <w:rPr>
          <w:rFonts w:ascii="Arial" w:hAnsi="Arial" w:cs="Arial"/>
        </w:rPr>
      </w:pPr>
    </w:p>
    <w:p w14:paraId="74D2C906" w14:textId="77777777" w:rsidR="005A14C6" w:rsidRPr="00785E75" w:rsidRDefault="005A14C6" w:rsidP="00D6603D">
      <w:pPr>
        <w:pStyle w:val="ListParagraph"/>
        <w:numPr>
          <w:ilvl w:val="0"/>
          <w:numId w:val="0"/>
        </w:numPr>
        <w:ind w:left="780"/>
        <w:rPr>
          <w:rFonts w:ascii="Arial" w:hAnsi="Arial" w:cs="Arial"/>
        </w:rPr>
      </w:pPr>
    </w:p>
    <w:p w14:paraId="4475672F" w14:textId="04A94032" w:rsidR="00DA7F8D" w:rsidRPr="00785E75" w:rsidRDefault="00DA7F8D" w:rsidP="00DA7F8D">
      <w:pPr>
        <w:pStyle w:val="Caption"/>
        <w:keepNext/>
        <w:rPr>
          <w:rFonts w:ascii="Arial" w:hAnsi="Arial" w:cs="Arial"/>
        </w:rPr>
      </w:pPr>
      <w:r w:rsidRPr="00785E75">
        <w:rPr>
          <w:rFonts w:ascii="Arial" w:hAnsi="Arial" w:cs="Arial"/>
        </w:rPr>
        <w:t xml:space="preserve">Table </w:t>
      </w:r>
      <w:r w:rsidRPr="00785E75">
        <w:rPr>
          <w:rFonts w:ascii="Arial" w:hAnsi="Arial" w:cs="Arial"/>
        </w:rPr>
        <w:fldChar w:fldCharType="begin"/>
      </w:r>
      <w:r w:rsidRPr="00785E75">
        <w:rPr>
          <w:rFonts w:ascii="Arial" w:hAnsi="Arial" w:cs="Arial"/>
        </w:rPr>
        <w:instrText xml:space="preserve"> SEQ Table \* ARABIC </w:instrText>
      </w:r>
      <w:r w:rsidRPr="00785E75">
        <w:rPr>
          <w:rFonts w:ascii="Arial" w:hAnsi="Arial" w:cs="Arial"/>
        </w:rPr>
        <w:fldChar w:fldCharType="separate"/>
      </w:r>
      <w:r w:rsidRPr="00785E75">
        <w:rPr>
          <w:rFonts w:ascii="Arial" w:hAnsi="Arial" w:cs="Arial"/>
          <w:noProof/>
        </w:rPr>
        <w:t>3</w:t>
      </w:r>
      <w:r w:rsidRPr="00785E75">
        <w:rPr>
          <w:rFonts w:ascii="Arial" w:hAnsi="Arial" w:cs="Arial"/>
          <w:noProof/>
        </w:rPr>
        <w:fldChar w:fldCharType="end"/>
      </w:r>
      <w:r w:rsidRPr="00785E75">
        <w:rPr>
          <w:rFonts w:ascii="Arial" w:hAnsi="Arial" w:cs="Arial"/>
        </w:rPr>
        <w:t>: Retrieve Columbary Information</w:t>
      </w:r>
    </w:p>
    <w:tbl>
      <w:tblPr>
        <w:tblStyle w:val="TableGrid0"/>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80"/>
      </w:tblGrid>
      <w:tr w:rsidR="004A7688" w:rsidRPr="00785E75" w14:paraId="6C08CB54" w14:textId="77777777" w:rsidTr="00321118">
        <w:trPr>
          <w:trHeight w:val="300"/>
        </w:trPr>
        <w:tc>
          <w:tcPr>
            <w:tcW w:w="4665" w:type="dxa"/>
            <w:tcMar>
              <w:left w:w="105" w:type="dxa"/>
              <w:right w:w="105" w:type="dxa"/>
            </w:tcMar>
          </w:tcPr>
          <w:p w14:paraId="4CFD4F77" w14:textId="77777777" w:rsidR="004A7688" w:rsidRPr="00785E75" w:rsidRDefault="004A7688" w:rsidP="00321118">
            <w:pPr>
              <w:rPr>
                <w:rFonts w:ascii="Arial" w:eastAsia="Aptos" w:hAnsi="Arial" w:cs="Arial"/>
              </w:rPr>
            </w:pPr>
            <w:r w:rsidRPr="00785E75">
              <w:rPr>
                <w:rFonts w:ascii="Arial" w:eastAsia="Aptos" w:hAnsi="Arial" w:cs="Arial"/>
              </w:rPr>
              <w:t>Use Case Name</w:t>
            </w:r>
          </w:p>
        </w:tc>
        <w:tc>
          <w:tcPr>
            <w:tcW w:w="4680" w:type="dxa"/>
            <w:tcMar>
              <w:left w:w="105" w:type="dxa"/>
              <w:right w:w="105" w:type="dxa"/>
            </w:tcMar>
          </w:tcPr>
          <w:p w14:paraId="2CDE6D03" w14:textId="77777777" w:rsidR="004A7688" w:rsidRPr="00785E75" w:rsidRDefault="004A7688" w:rsidP="00321118">
            <w:pPr>
              <w:rPr>
                <w:rFonts w:ascii="Arial" w:eastAsia="Aptos" w:hAnsi="Arial" w:cs="Arial"/>
              </w:rPr>
            </w:pPr>
            <w:r w:rsidRPr="00785E75">
              <w:rPr>
                <w:rFonts w:ascii="Arial" w:eastAsia="Aptos" w:hAnsi="Arial" w:cs="Arial"/>
              </w:rPr>
              <w:t>Retrieve Columbary Information</w:t>
            </w:r>
          </w:p>
        </w:tc>
      </w:tr>
      <w:tr w:rsidR="004A7688" w:rsidRPr="00785E75" w14:paraId="7E555122" w14:textId="77777777" w:rsidTr="00321118">
        <w:trPr>
          <w:trHeight w:val="300"/>
        </w:trPr>
        <w:tc>
          <w:tcPr>
            <w:tcW w:w="4665" w:type="dxa"/>
            <w:tcMar>
              <w:left w:w="105" w:type="dxa"/>
              <w:right w:w="105" w:type="dxa"/>
            </w:tcMar>
          </w:tcPr>
          <w:p w14:paraId="286D3B0C" w14:textId="77777777" w:rsidR="004A7688" w:rsidRPr="00785E75" w:rsidRDefault="004A7688" w:rsidP="00321118">
            <w:pPr>
              <w:rPr>
                <w:rFonts w:ascii="Arial" w:eastAsia="Aptos" w:hAnsi="Arial" w:cs="Arial"/>
              </w:rPr>
            </w:pPr>
            <w:r w:rsidRPr="00785E75">
              <w:rPr>
                <w:rFonts w:ascii="Arial" w:eastAsia="Aptos" w:hAnsi="Arial" w:cs="Arial"/>
              </w:rPr>
              <w:t>Use Case Number</w:t>
            </w:r>
          </w:p>
        </w:tc>
        <w:tc>
          <w:tcPr>
            <w:tcW w:w="4680" w:type="dxa"/>
            <w:tcMar>
              <w:left w:w="105" w:type="dxa"/>
              <w:right w:w="105" w:type="dxa"/>
            </w:tcMar>
          </w:tcPr>
          <w:p w14:paraId="017EF3A2" w14:textId="77777777" w:rsidR="004A7688" w:rsidRPr="00785E75" w:rsidRDefault="004A7688" w:rsidP="00321118">
            <w:pPr>
              <w:rPr>
                <w:rFonts w:ascii="Arial" w:eastAsia="Aptos" w:hAnsi="Arial" w:cs="Arial"/>
              </w:rPr>
            </w:pPr>
            <w:r w:rsidRPr="00785E75">
              <w:rPr>
                <w:rFonts w:ascii="Arial" w:eastAsia="Aptos" w:hAnsi="Arial" w:cs="Arial"/>
              </w:rPr>
              <w:t>UC-02</w:t>
            </w:r>
          </w:p>
        </w:tc>
      </w:tr>
      <w:tr w:rsidR="004A7688" w:rsidRPr="00785E75" w14:paraId="6AC0C8FA" w14:textId="77777777" w:rsidTr="00321118">
        <w:trPr>
          <w:trHeight w:val="300"/>
        </w:trPr>
        <w:tc>
          <w:tcPr>
            <w:tcW w:w="4665" w:type="dxa"/>
            <w:tcMar>
              <w:left w:w="105" w:type="dxa"/>
              <w:right w:w="105" w:type="dxa"/>
            </w:tcMar>
          </w:tcPr>
          <w:p w14:paraId="2A1689E7" w14:textId="77777777" w:rsidR="004A7688" w:rsidRPr="00785E75" w:rsidRDefault="004A7688" w:rsidP="00321118">
            <w:pPr>
              <w:rPr>
                <w:rFonts w:ascii="Arial" w:eastAsia="Aptos" w:hAnsi="Arial" w:cs="Arial"/>
              </w:rPr>
            </w:pPr>
            <w:r w:rsidRPr="00785E75">
              <w:rPr>
                <w:rFonts w:ascii="Arial" w:eastAsia="Aptos" w:hAnsi="Arial" w:cs="Arial"/>
              </w:rPr>
              <w:t>Actors</w:t>
            </w:r>
          </w:p>
        </w:tc>
        <w:tc>
          <w:tcPr>
            <w:tcW w:w="4680" w:type="dxa"/>
            <w:tcMar>
              <w:left w:w="105" w:type="dxa"/>
              <w:right w:w="105" w:type="dxa"/>
            </w:tcMar>
          </w:tcPr>
          <w:p w14:paraId="3DB52E5F" w14:textId="77777777" w:rsidR="004A7688" w:rsidRPr="00785E75" w:rsidRDefault="004A7688" w:rsidP="00321118">
            <w:pPr>
              <w:rPr>
                <w:rFonts w:ascii="Arial" w:eastAsia="Aptos" w:hAnsi="Arial" w:cs="Arial"/>
              </w:rPr>
            </w:pPr>
            <w:r w:rsidRPr="00785E75">
              <w:rPr>
                <w:rFonts w:ascii="Arial" w:eastAsia="Aptos" w:hAnsi="Arial" w:cs="Arial"/>
              </w:rPr>
              <w:t>Customer, Parish Staff</w:t>
            </w:r>
          </w:p>
        </w:tc>
      </w:tr>
      <w:tr w:rsidR="004A7688" w:rsidRPr="00785E75" w14:paraId="1D5B703D" w14:textId="77777777" w:rsidTr="00321118">
        <w:trPr>
          <w:trHeight w:val="300"/>
        </w:trPr>
        <w:tc>
          <w:tcPr>
            <w:tcW w:w="4665" w:type="dxa"/>
            <w:tcMar>
              <w:left w:w="105" w:type="dxa"/>
              <w:right w:w="105" w:type="dxa"/>
            </w:tcMar>
          </w:tcPr>
          <w:p w14:paraId="00EB1031" w14:textId="77777777" w:rsidR="004A7688" w:rsidRPr="00785E75" w:rsidRDefault="004A7688" w:rsidP="00321118">
            <w:pPr>
              <w:spacing w:line="259" w:lineRule="auto"/>
              <w:rPr>
                <w:rFonts w:ascii="Arial" w:eastAsia="Aptos" w:hAnsi="Arial" w:cs="Arial"/>
              </w:rPr>
            </w:pPr>
            <w:r w:rsidRPr="00785E75">
              <w:rPr>
                <w:rFonts w:ascii="Arial" w:eastAsia="Aptos" w:hAnsi="Arial" w:cs="Arial"/>
              </w:rPr>
              <w:t>Description</w:t>
            </w:r>
          </w:p>
        </w:tc>
        <w:tc>
          <w:tcPr>
            <w:tcW w:w="4680" w:type="dxa"/>
            <w:tcMar>
              <w:left w:w="105" w:type="dxa"/>
              <w:right w:w="105" w:type="dxa"/>
            </w:tcMar>
          </w:tcPr>
          <w:p w14:paraId="54D8D475" w14:textId="77777777" w:rsidR="004A7688" w:rsidRPr="00785E75" w:rsidRDefault="004A7688" w:rsidP="00321118">
            <w:pPr>
              <w:rPr>
                <w:rFonts w:ascii="Arial" w:eastAsia="Aptos" w:hAnsi="Arial" w:cs="Arial"/>
              </w:rPr>
            </w:pPr>
            <w:r w:rsidRPr="00785E75">
              <w:rPr>
                <w:rFonts w:ascii="Arial" w:eastAsia="Aptos" w:hAnsi="Arial" w:cs="Arial"/>
              </w:rPr>
              <w:t>This use case describes how the system retrieves information relevant to the customer.</w:t>
            </w:r>
          </w:p>
        </w:tc>
      </w:tr>
      <w:tr w:rsidR="004A7688" w:rsidRPr="00785E75" w14:paraId="547097FD" w14:textId="77777777" w:rsidTr="00321118">
        <w:trPr>
          <w:trHeight w:val="300"/>
        </w:trPr>
        <w:tc>
          <w:tcPr>
            <w:tcW w:w="4665" w:type="dxa"/>
            <w:tcMar>
              <w:left w:w="105" w:type="dxa"/>
              <w:right w:w="105" w:type="dxa"/>
            </w:tcMar>
          </w:tcPr>
          <w:p w14:paraId="57ED8A08" w14:textId="77777777" w:rsidR="004A7688" w:rsidRPr="00785E75" w:rsidRDefault="004A7688" w:rsidP="00321118">
            <w:pPr>
              <w:rPr>
                <w:rFonts w:ascii="Arial" w:eastAsia="Aptos" w:hAnsi="Arial" w:cs="Arial"/>
              </w:rPr>
            </w:pPr>
            <w:r w:rsidRPr="00785E75">
              <w:rPr>
                <w:rFonts w:ascii="Arial" w:eastAsia="Aptos" w:hAnsi="Arial" w:cs="Arial"/>
              </w:rPr>
              <w:t>Pre-Conditions</w:t>
            </w:r>
          </w:p>
        </w:tc>
        <w:tc>
          <w:tcPr>
            <w:tcW w:w="4680" w:type="dxa"/>
            <w:tcMar>
              <w:left w:w="105" w:type="dxa"/>
              <w:right w:w="105" w:type="dxa"/>
            </w:tcMar>
          </w:tcPr>
          <w:p w14:paraId="4ED545BF" w14:textId="77777777" w:rsidR="004A7688" w:rsidRPr="00785E75" w:rsidRDefault="004A7688" w:rsidP="005F3C69">
            <w:pPr>
              <w:pStyle w:val="ListParagraph"/>
              <w:numPr>
                <w:ilvl w:val="0"/>
                <w:numId w:val="37"/>
              </w:numPr>
              <w:spacing w:after="5" w:line="266" w:lineRule="auto"/>
              <w:ind w:right="0"/>
              <w:rPr>
                <w:rFonts w:ascii="Arial" w:eastAsia="Aptos" w:hAnsi="Arial" w:cs="Arial"/>
              </w:rPr>
            </w:pPr>
            <w:r w:rsidRPr="00785E75">
              <w:rPr>
                <w:rFonts w:ascii="Arial" w:eastAsia="Aptos" w:hAnsi="Arial" w:cs="Arial"/>
              </w:rPr>
              <w:t>The customer has previously applied for and purchased a columbary and provided a phone number and email address during the application process.</w:t>
            </w:r>
          </w:p>
          <w:p w14:paraId="66E19F5A" w14:textId="77777777" w:rsidR="004A7688" w:rsidRPr="00785E75" w:rsidRDefault="004A7688" w:rsidP="005F3C69">
            <w:pPr>
              <w:pStyle w:val="ListParagraph"/>
              <w:numPr>
                <w:ilvl w:val="0"/>
                <w:numId w:val="37"/>
              </w:numPr>
              <w:spacing w:after="5" w:line="266" w:lineRule="auto"/>
              <w:ind w:right="0"/>
              <w:rPr>
                <w:rFonts w:ascii="Arial" w:eastAsia="Aptos" w:hAnsi="Arial" w:cs="Arial"/>
              </w:rPr>
            </w:pPr>
            <w:r w:rsidRPr="00785E75">
              <w:rPr>
                <w:rFonts w:ascii="Arial" w:eastAsia="Aptos" w:hAnsi="Arial" w:cs="Arial"/>
              </w:rPr>
              <w:t>The customer has access to the internet and a valid email account.</w:t>
            </w:r>
          </w:p>
          <w:p w14:paraId="78AB4045" w14:textId="77777777" w:rsidR="004A7688" w:rsidRPr="00785E75" w:rsidRDefault="004A7688" w:rsidP="005F3C69">
            <w:pPr>
              <w:pStyle w:val="ListParagraph"/>
              <w:numPr>
                <w:ilvl w:val="0"/>
                <w:numId w:val="36"/>
              </w:numPr>
              <w:spacing w:after="5" w:line="266" w:lineRule="auto"/>
              <w:ind w:right="0"/>
              <w:rPr>
                <w:rFonts w:ascii="Arial" w:eastAsia="Aptos" w:hAnsi="Arial" w:cs="Arial"/>
              </w:rPr>
            </w:pPr>
            <w:r w:rsidRPr="00785E75">
              <w:rPr>
                <w:rFonts w:ascii="Arial" w:eastAsia="Aptos" w:hAnsi="Arial" w:cs="Arial"/>
              </w:rPr>
              <w:t>The CBA system website is operational, and the customer’s columbary information is stored and accessible within the system.</w:t>
            </w:r>
          </w:p>
          <w:p w14:paraId="5CCD8B94" w14:textId="77777777" w:rsidR="004A7688" w:rsidRPr="00785E75" w:rsidRDefault="004A7688" w:rsidP="005F3C69">
            <w:pPr>
              <w:pStyle w:val="ListParagraph"/>
              <w:numPr>
                <w:ilvl w:val="0"/>
                <w:numId w:val="36"/>
              </w:numPr>
              <w:spacing w:after="5" w:line="266" w:lineRule="auto"/>
              <w:ind w:right="0"/>
              <w:rPr>
                <w:rFonts w:ascii="Arial" w:eastAsia="Aptos" w:hAnsi="Arial" w:cs="Arial"/>
              </w:rPr>
            </w:pPr>
            <w:r w:rsidRPr="00785E75">
              <w:rPr>
                <w:rFonts w:ascii="Arial" w:eastAsia="Aptos" w:hAnsi="Arial" w:cs="Arial"/>
              </w:rPr>
              <w:t>Customer receives and inputs the correct one-time pin.</w:t>
            </w:r>
          </w:p>
        </w:tc>
      </w:tr>
      <w:tr w:rsidR="004A7688" w:rsidRPr="00785E75" w14:paraId="0FAF72B0" w14:textId="77777777" w:rsidTr="00321118">
        <w:trPr>
          <w:trHeight w:val="300"/>
        </w:trPr>
        <w:tc>
          <w:tcPr>
            <w:tcW w:w="4665" w:type="dxa"/>
            <w:tcMar>
              <w:left w:w="105" w:type="dxa"/>
              <w:right w:w="105" w:type="dxa"/>
            </w:tcMar>
          </w:tcPr>
          <w:p w14:paraId="7E839BF9" w14:textId="77777777" w:rsidR="004A7688" w:rsidRPr="00785E75" w:rsidRDefault="004A7688" w:rsidP="00321118">
            <w:pPr>
              <w:rPr>
                <w:rFonts w:ascii="Arial" w:eastAsia="Aptos" w:hAnsi="Arial" w:cs="Arial"/>
              </w:rPr>
            </w:pPr>
            <w:r w:rsidRPr="00785E75">
              <w:rPr>
                <w:rFonts w:ascii="Arial" w:eastAsia="Aptos" w:hAnsi="Arial" w:cs="Arial"/>
              </w:rPr>
              <w:t>Post Conditions</w:t>
            </w:r>
          </w:p>
        </w:tc>
        <w:tc>
          <w:tcPr>
            <w:tcW w:w="4680" w:type="dxa"/>
            <w:tcMar>
              <w:left w:w="105" w:type="dxa"/>
              <w:right w:w="105" w:type="dxa"/>
            </w:tcMar>
          </w:tcPr>
          <w:p w14:paraId="1A03A236" w14:textId="77777777" w:rsidR="004A7688" w:rsidRPr="00785E75" w:rsidRDefault="004A7688" w:rsidP="005F3C69">
            <w:pPr>
              <w:pStyle w:val="ListParagraph"/>
              <w:numPr>
                <w:ilvl w:val="0"/>
                <w:numId w:val="36"/>
              </w:numPr>
              <w:spacing w:after="5" w:line="266" w:lineRule="auto"/>
              <w:ind w:right="0"/>
              <w:rPr>
                <w:rFonts w:ascii="Arial" w:eastAsia="Aptos" w:hAnsi="Arial" w:cs="Arial"/>
              </w:rPr>
            </w:pPr>
            <w:r w:rsidRPr="00785E75">
              <w:rPr>
                <w:rFonts w:ascii="Arial" w:eastAsia="Aptos" w:hAnsi="Arial" w:cs="Arial"/>
              </w:rPr>
              <w:t>The customer successfully retrieves their columbary information via email, including any relevant documents.</w:t>
            </w:r>
          </w:p>
          <w:p w14:paraId="1872A3BF" w14:textId="77777777" w:rsidR="004A7688" w:rsidRPr="00785E75" w:rsidRDefault="004A7688" w:rsidP="005F3C69">
            <w:pPr>
              <w:pStyle w:val="ListParagraph"/>
              <w:numPr>
                <w:ilvl w:val="0"/>
                <w:numId w:val="36"/>
              </w:numPr>
              <w:spacing w:after="5" w:line="266" w:lineRule="auto"/>
              <w:ind w:right="0"/>
              <w:rPr>
                <w:rFonts w:ascii="Arial" w:eastAsia="Aptos" w:hAnsi="Arial" w:cs="Arial"/>
              </w:rPr>
            </w:pPr>
            <w:r w:rsidRPr="00785E75">
              <w:rPr>
                <w:rFonts w:ascii="Arial" w:eastAsia="Aptos" w:hAnsi="Arial" w:cs="Arial"/>
              </w:rPr>
              <w:t>The system logs the retrieval request and verification process for auditing purposes.</w:t>
            </w:r>
          </w:p>
          <w:p w14:paraId="01009DB9" w14:textId="77777777" w:rsidR="004A7688" w:rsidRPr="00785E75" w:rsidRDefault="004A7688" w:rsidP="005F3C69">
            <w:pPr>
              <w:pStyle w:val="ListParagraph"/>
              <w:numPr>
                <w:ilvl w:val="0"/>
                <w:numId w:val="36"/>
              </w:numPr>
              <w:spacing w:after="5" w:line="266" w:lineRule="auto"/>
              <w:ind w:right="0"/>
              <w:rPr>
                <w:rFonts w:ascii="Arial" w:eastAsia="Aptos" w:hAnsi="Arial" w:cs="Arial"/>
              </w:rPr>
            </w:pPr>
            <w:r w:rsidRPr="00785E75">
              <w:rPr>
                <w:rFonts w:ascii="Arial" w:eastAsia="Aptos" w:hAnsi="Arial" w:cs="Arial"/>
              </w:rPr>
              <w:t>The system ensures that the customer’s information is securely transmitted and accessed.</w:t>
            </w:r>
          </w:p>
        </w:tc>
      </w:tr>
      <w:tr w:rsidR="004A7688" w:rsidRPr="00785E75" w14:paraId="32884FE2" w14:textId="77777777" w:rsidTr="00321118">
        <w:trPr>
          <w:trHeight w:val="300"/>
        </w:trPr>
        <w:tc>
          <w:tcPr>
            <w:tcW w:w="4665" w:type="dxa"/>
            <w:tcMar>
              <w:left w:w="105" w:type="dxa"/>
              <w:right w:w="105" w:type="dxa"/>
            </w:tcMar>
          </w:tcPr>
          <w:p w14:paraId="58CF916B" w14:textId="77777777" w:rsidR="004A7688" w:rsidRPr="00785E75" w:rsidRDefault="004A7688" w:rsidP="00321118">
            <w:pPr>
              <w:rPr>
                <w:rFonts w:ascii="Arial" w:eastAsia="Aptos" w:hAnsi="Arial" w:cs="Arial"/>
              </w:rPr>
            </w:pPr>
            <w:r w:rsidRPr="00785E75">
              <w:rPr>
                <w:rFonts w:ascii="Arial" w:eastAsia="Aptos" w:hAnsi="Arial" w:cs="Arial"/>
              </w:rPr>
              <w:t>Main Scenario</w:t>
            </w:r>
          </w:p>
        </w:tc>
        <w:tc>
          <w:tcPr>
            <w:tcW w:w="4680" w:type="dxa"/>
            <w:tcMar>
              <w:left w:w="105" w:type="dxa"/>
              <w:right w:w="105" w:type="dxa"/>
            </w:tcMar>
          </w:tcPr>
          <w:p w14:paraId="2E0AA627" w14:textId="77777777" w:rsidR="004A7688" w:rsidRPr="00785E75" w:rsidRDefault="004A7688" w:rsidP="005F3C69">
            <w:pPr>
              <w:pStyle w:val="ListParagraph"/>
              <w:numPr>
                <w:ilvl w:val="0"/>
                <w:numId w:val="35"/>
              </w:numPr>
              <w:spacing w:after="5" w:line="266" w:lineRule="auto"/>
              <w:ind w:right="0"/>
              <w:rPr>
                <w:rFonts w:ascii="Arial" w:eastAsia="Aptos" w:hAnsi="Arial" w:cs="Arial"/>
              </w:rPr>
            </w:pPr>
            <w:r w:rsidRPr="00785E75">
              <w:rPr>
                <w:rFonts w:ascii="Arial" w:eastAsia="Aptos" w:hAnsi="Arial" w:cs="Arial"/>
              </w:rPr>
              <w:t>Customers navigates to the retrieve columbary tab.</w:t>
            </w:r>
          </w:p>
          <w:p w14:paraId="6994F417" w14:textId="77777777" w:rsidR="004A7688" w:rsidRPr="00785E75" w:rsidRDefault="004A7688" w:rsidP="005F3C69">
            <w:pPr>
              <w:pStyle w:val="ListParagraph"/>
              <w:numPr>
                <w:ilvl w:val="0"/>
                <w:numId w:val="35"/>
              </w:numPr>
              <w:spacing w:after="5" w:line="266" w:lineRule="auto"/>
              <w:ind w:right="0"/>
              <w:rPr>
                <w:rFonts w:ascii="Arial" w:eastAsia="Aptos" w:hAnsi="Arial" w:cs="Arial"/>
              </w:rPr>
            </w:pPr>
            <w:r w:rsidRPr="00785E75">
              <w:rPr>
                <w:rFonts w:ascii="Arial" w:eastAsia="Aptos" w:hAnsi="Arial" w:cs="Arial"/>
              </w:rPr>
              <w:t>Customer clicks the retrieve information button.</w:t>
            </w:r>
          </w:p>
          <w:p w14:paraId="126512F7" w14:textId="77777777" w:rsidR="004A7688" w:rsidRPr="00785E75" w:rsidRDefault="004A7688" w:rsidP="005F3C69">
            <w:pPr>
              <w:pStyle w:val="ListParagraph"/>
              <w:numPr>
                <w:ilvl w:val="0"/>
                <w:numId w:val="35"/>
              </w:numPr>
              <w:spacing w:after="5" w:line="266" w:lineRule="auto"/>
              <w:ind w:right="0"/>
              <w:rPr>
                <w:rFonts w:ascii="Arial" w:eastAsia="Aptos" w:hAnsi="Arial" w:cs="Arial"/>
              </w:rPr>
            </w:pPr>
            <w:r w:rsidRPr="00785E75">
              <w:rPr>
                <w:rFonts w:ascii="Arial" w:eastAsia="Aptos" w:hAnsi="Arial" w:cs="Arial"/>
              </w:rPr>
              <w:t>Customer inputs their email address or phone number.</w:t>
            </w:r>
          </w:p>
          <w:p w14:paraId="4A9543D4" w14:textId="77777777" w:rsidR="004A7688" w:rsidRPr="00785E75" w:rsidRDefault="004A7688" w:rsidP="005F3C69">
            <w:pPr>
              <w:pStyle w:val="ListParagraph"/>
              <w:numPr>
                <w:ilvl w:val="0"/>
                <w:numId w:val="35"/>
              </w:numPr>
              <w:spacing w:after="5" w:line="266" w:lineRule="auto"/>
              <w:ind w:right="0"/>
              <w:rPr>
                <w:rFonts w:ascii="Arial" w:eastAsia="Aptos" w:hAnsi="Arial" w:cs="Arial"/>
                <w:lang w:val="en-US"/>
              </w:rPr>
            </w:pPr>
            <w:r w:rsidRPr="00785E75">
              <w:rPr>
                <w:rFonts w:ascii="Arial" w:eastAsia="Aptos" w:hAnsi="Arial" w:cs="Arial"/>
              </w:rPr>
              <w:t>The system will generate an OTP and send it to the customer.</w:t>
            </w:r>
          </w:p>
          <w:p w14:paraId="5B57FB66" w14:textId="77777777" w:rsidR="004A7688" w:rsidRPr="00785E75" w:rsidRDefault="004A7688" w:rsidP="005F3C69">
            <w:pPr>
              <w:pStyle w:val="ListParagraph"/>
              <w:numPr>
                <w:ilvl w:val="0"/>
                <w:numId w:val="35"/>
              </w:numPr>
              <w:spacing w:after="5" w:line="266" w:lineRule="auto"/>
              <w:ind w:right="0"/>
              <w:rPr>
                <w:rFonts w:ascii="Arial" w:eastAsia="Aptos" w:hAnsi="Arial" w:cs="Arial"/>
              </w:rPr>
            </w:pPr>
            <w:r w:rsidRPr="00785E75">
              <w:rPr>
                <w:rFonts w:ascii="Arial" w:eastAsia="Aptos" w:hAnsi="Arial" w:cs="Arial"/>
              </w:rPr>
              <w:t>Customer receives their OTP.</w:t>
            </w:r>
          </w:p>
          <w:p w14:paraId="59545AA9" w14:textId="77777777" w:rsidR="004A7688" w:rsidRPr="00785E75" w:rsidRDefault="004A7688" w:rsidP="005F3C69">
            <w:pPr>
              <w:pStyle w:val="ListParagraph"/>
              <w:numPr>
                <w:ilvl w:val="0"/>
                <w:numId w:val="35"/>
              </w:numPr>
              <w:spacing w:after="5" w:line="266" w:lineRule="auto"/>
              <w:ind w:right="0"/>
              <w:rPr>
                <w:rFonts w:ascii="Arial" w:eastAsia="Aptos" w:hAnsi="Arial" w:cs="Arial"/>
              </w:rPr>
            </w:pPr>
            <w:r w:rsidRPr="00785E75">
              <w:rPr>
                <w:rFonts w:ascii="Arial" w:eastAsia="Aptos" w:hAnsi="Arial" w:cs="Arial"/>
              </w:rPr>
              <w:t>Customer inputs their OTP code into the website.</w:t>
            </w:r>
          </w:p>
          <w:p w14:paraId="1426E0BC" w14:textId="77777777" w:rsidR="004A7688" w:rsidRPr="00785E75" w:rsidRDefault="004A7688" w:rsidP="005F3C69">
            <w:pPr>
              <w:pStyle w:val="ListParagraph"/>
              <w:numPr>
                <w:ilvl w:val="0"/>
                <w:numId w:val="35"/>
              </w:numPr>
              <w:spacing w:after="5" w:line="266" w:lineRule="auto"/>
              <w:ind w:right="0"/>
              <w:rPr>
                <w:rFonts w:ascii="Arial" w:eastAsia="Aptos" w:hAnsi="Arial" w:cs="Arial"/>
              </w:rPr>
            </w:pPr>
            <w:r w:rsidRPr="00785E75">
              <w:rPr>
                <w:rFonts w:ascii="Arial" w:eastAsia="Aptos" w:hAnsi="Arial" w:cs="Arial"/>
              </w:rPr>
              <w:t>The customer receives an email containing minimal columbary information.</w:t>
            </w:r>
          </w:p>
        </w:tc>
      </w:tr>
    </w:tbl>
    <w:p w14:paraId="2912B02C" w14:textId="77777777" w:rsidR="004A7688" w:rsidRPr="00785E75" w:rsidRDefault="004A7688" w:rsidP="00D6603D">
      <w:pPr>
        <w:pStyle w:val="ListParagraph"/>
        <w:numPr>
          <w:ilvl w:val="0"/>
          <w:numId w:val="0"/>
        </w:numPr>
        <w:ind w:left="780"/>
        <w:rPr>
          <w:rFonts w:ascii="Arial" w:hAnsi="Arial" w:cs="Arial"/>
        </w:rPr>
      </w:pPr>
    </w:p>
    <w:p w14:paraId="6685D672" w14:textId="77777777" w:rsidR="004A7688" w:rsidRPr="00785E75" w:rsidRDefault="004A7688" w:rsidP="00D6603D">
      <w:pPr>
        <w:pStyle w:val="ListParagraph"/>
        <w:numPr>
          <w:ilvl w:val="0"/>
          <w:numId w:val="0"/>
        </w:numPr>
        <w:ind w:left="780"/>
        <w:rPr>
          <w:rFonts w:ascii="Arial" w:hAnsi="Arial" w:cs="Arial"/>
        </w:rPr>
      </w:pPr>
    </w:p>
    <w:p w14:paraId="314CA850" w14:textId="2B6EDC2C" w:rsidR="00DA7F8D" w:rsidRPr="00785E75" w:rsidRDefault="00DA7F8D" w:rsidP="00DA7F8D">
      <w:pPr>
        <w:pStyle w:val="Caption"/>
        <w:keepNext/>
        <w:rPr>
          <w:rFonts w:ascii="Arial" w:hAnsi="Arial" w:cs="Arial"/>
        </w:rPr>
      </w:pPr>
      <w:r w:rsidRPr="00785E75">
        <w:rPr>
          <w:rFonts w:ascii="Arial" w:hAnsi="Arial" w:cs="Arial"/>
        </w:rPr>
        <w:t xml:space="preserve">Table </w:t>
      </w:r>
      <w:r w:rsidRPr="00785E75">
        <w:rPr>
          <w:rFonts w:ascii="Arial" w:hAnsi="Arial" w:cs="Arial"/>
        </w:rPr>
        <w:fldChar w:fldCharType="begin"/>
      </w:r>
      <w:r w:rsidRPr="00785E75">
        <w:rPr>
          <w:rFonts w:ascii="Arial" w:hAnsi="Arial" w:cs="Arial"/>
        </w:rPr>
        <w:instrText xml:space="preserve"> SEQ Table \* ARABIC </w:instrText>
      </w:r>
      <w:r w:rsidRPr="00785E75">
        <w:rPr>
          <w:rFonts w:ascii="Arial" w:hAnsi="Arial" w:cs="Arial"/>
        </w:rPr>
        <w:fldChar w:fldCharType="separate"/>
      </w:r>
      <w:r w:rsidRPr="00785E75">
        <w:rPr>
          <w:rFonts w:ascii="Arial" w:hAnsi="Arial" w:cs="Arial"/>
          <w:noProof/>
        </w:rPr>
        <w:t>4</w:t>
      </w:r>
      <w:r w:rsidRPr="00785E75">
        <w:rPr>
          <w:rFonts w:ascii="Arial" w:hAnsi="Arial" w:cs="Arial"/>
          <w:noProof/>
        </w:rPr>
        <w:fldChar w:fldCharType="end"/>
      </w:r>
      <w:r w:rsidRPr="00785E75">
        <w:rPr>
          <w:rFonts w:ascii="Arial" w:hAnsi="Arial" w:cs="Arial"/>
        </w:rPr>
        <w:t>: Review Letter of Intent</w:t>
      </w:r>
    </w:p>
    <w:tbl>
      <w:tblPr>
        <w:tblStyle w:val="TableGrid0"/>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65"/>
      </w:tblGrid>
      <w:tr w:rsidR="009C635C" w:rsidRPr="00785E75" w14:paraId="5650D508" w14:textId="77777777" w:rsidTr="00321118">
        <w:trPr>
          <w:trHeight w:val="300"/>
        </w:trPr>
        <w:tc>
          <w:tcPr>
            <w:tcW w:w="4665" w:type="dxa"/>
            <w:tcMar>
              <w:left w:w="105" w:type="dxa"/>
              <w:right w:w="105" w:type="dxa"/>
            </w:tcMar>
          </w:tcPr>
          <w:p w14:paraId="4898EF92" w14:textId="77777777" w:rsidR="009C635C" w:rsidRPr="00785E75" w:rsidRDefault="009C635C" w:rsidP="00321118">
            <w:pPr>
              <w:rPr>
                <w:rFonts w:ascii="Arial" w:eastAsia="Aptos" w:hAnsi="Arial" w:cs="Arial"/>
              </w:rPr>
            </w:pPr>
            <w:r w:rsidRPr="00785E75">
              <w:rPr>
                <w:rFonts w:ascii="Arial" w:eastAsia="Aptos" w:hAnsi="Arial" w:cs="Arial"/>
              </w:rPr>
              <w:t>Use Case Name</w:t>
            </w:r>
          </w:p>
        </w:tc>
        <w:tc>
          <w:tcPr>
            <w:tcW w:w="4665" w:type="dxa"/>
            <w:tcMar>
              <w:left w:w="105" w:type="dxa"/>
              <w:right w:w="105" w:type="dxa"/>
            </w:tcMar>
          </w:tcPr>
          <w:p w14:paraId="2E2B8317" w14:textId="77777777" w:rsidR="009C635C" w:rsidRPr="00785E75" w:rsidRDefault="009C635C" w:rsidP="00321118">
            <w:pPr>
              <w:rPr>
                <w:rFonts w:ascii="Arial" w:eastAsia="Aptos" w:hAnsi="Arial" w:cs="Arial"/>
              </w:rPr>
            </w:pPr>
            <w:r w:rsidRPr="00785E75">
              <w:rPr>
                <w:rFonts w:ascii="Arial" w:eastAsia="Aptos" w:hAnsi="Arial" w:cs="Arial"/>
              </w:rPr>
              <w:t>Review letter of intent</w:t>
            </w:r>
          </w:p>
        </w:tc>
      </w:tr>
      <w:tr w:rsidR="009C635C" w:rsidRPr="00785E75" w14:paraId="621F8541" w14:textId="77777777" w:rsidTr="00321118">
        <w:trPr>
          <w:trHeight w:val="300"/>
        </w:trPr>
        <w:tc>
          <w:tcPr>
            <w:tcW w:w="4665" w:type="dxa"/>
            <w:tcMar>
              <w:left w:w="105" w:type="dxa"/>
              <w:right w:w="105" w:type="dxa"/>
            </w:tcMar>
          </w:tcPr>
          <w:p w14:paraId="76097F47" w14:textId="77777777" w:rsidR="009C635C" w:rsidRPr="00785E75" w:rsidRDefault="009C635C" w:rsidP="00321118">
            <w:pPr>
              <w:rPr>
                <w:rFonts w:ascii="Arial" w:eastAsia="Aptos" w:hAnsi="Arial" w:cs="Arial"/>
              </w:rPr>
            </w:pPr>
            <w:r w:rsidRPr="00785E75">
              <w:rPr>
                <w:rFonts w:ascii="Arial" w:eastAsia="Aptos" w:hAnsi="Arial" w:cs="Arial"/>
              </w:rPr>
              <w:t>Use Case Number</w:t>
            </w:r>
          </w:p>
        </w:tc>
        <w:tc>
          <w:tcPr>
            <w:tcW w:w="4665" w:type="dxa"/>
            <w:tcMar>
              <w:left w:w="105" w:type="dxa"/>
              <w:right w:w="105" w:type="dxa"/>
            </w:tcMar>
          </w:tcPr>
          <w:p w14:paraId="6564ABCB" w14:textId="77777777" w:rsidR="009C635C" w:rsidRPr="00785E75" w:rsidRDefault="009C635C" w:rsidP="00321118">
            <w:pPr>
              <w:rPr>
                <w:rFonts w:ascii="Arial" w:eastAsia="Aptos" w:hAnsi="Arial" w:cs="Arial"/>
              </w:rPr>
            </w:pPr>
            <w:r w:rsidRPr="00785E75">
              <w:rPr>
                <w:rFonts w:ascii="Arial" w:eastAsia="Aptos" w:hAnsi="Arial" w:cs="Arial"/>
              </w:rPr>
              <w:t>UC-03</w:t>
            </w:r>
          </w:p>
        </w:tc>
      </w:tr>
      <w:tr w:rsidR="009C635C" w:rsidRPr="00785E75" w14:paraId="54F9FB03" w14:textId="77777777" w:rsidTr="00321118">
        <w:trPr>
          <w:trHeight w:val="300"/>
        </w:trPr>
        <w:tc>
          <w:tcPr>
            <w:tcW w:w="4665" w:type="dxa"/>
            <w:tcMar>
              <w:left w:w="105" w:type="dxa"/>
              <w:right w:w="105" w:type="dxa"/>
            </w:tcMar>
          </w:tcPr>
          <w:p w14:paraId="6E47E7C7" w14:textId="77777777" w:rsidR="009C635C" w:rsidRPr="00785E75" w:rsidRDefault="009C635C" w:rsidP="00321118">
            <w:pPr>
              <w:rPr>
                <w:rFonts w:ascii="Arial" w:eastAsia="Aptos" w:hAnsi="Arial" w:cs="Arial"/>
              </w:rPr>
            </w:pPr>
            <w:r w:rsidRPr="00785E75">
              <w:rPr>
                <w:rFonts w:ascii="Arial" w:eastAsia="Aptos" w:hAnsi="Arial" w:cs="Arial"/>
              </w:rPr>
              <w:t>Actors</w:t>
            </w:r>
          </w:p>
        </w:tc>
        <w:tc>
          <w:tcPr>
            <w:tcW w:w="4665" w:type="dxa"/>
            <w:tcMar>
              <w:left w:w="105" w:type="dxa"/>
              <w:right w:w="105" w:type="dxa"/>
            </w:tcMar>
          </w:tcPr>
          <w:p w14:paraId="57939CFA" w14:textId="77777777" w:rsidR="009C635C" w:rsidRPr="00785E75" w:rsidRDefault="009C635C" w:rsidP="00321118">
            <w:pPr>
              <w:rPr>
                <w:rFonts w:ascii="Arial" w:eastAsia="Aptos" w:hAnsi="Arial" w:cs="Arial"/>
              </w:rPr>
            </w:pPr>
            <w:r w:rsidRPr="00785E75">
              <w:rPr>
                <w:rFonts w:ascii="Arial" w:eastAsia="Aptos" w:hAnsi="Arial" w:cs="Arial"/>
              </w:rPr>
              <w:t>Parish Administrator, Customer, Parish Staff</w:t>
            </w:r>
          </w:p>
        </w:tc>
      </w:tr>
      <w:tr w:rsidR="009C635C" w:rsidRPr="00785E75" w14:paraId="2F2F4E71" w14:textId="77777777" w:rsidTr="00321118">
        <w:trPr>
          <w:trHeight w:val="300"/>
        </w:trPr>
        <w:tc>
          <w:tcPr>
            <w:tcW w:w="4665" w:type="dxa"/>
            <w:tcMar>
              <w:left w:w="105" w:type="dxa"/>
              <w:right w:w="105" w:type="dxa"/>
            </w:tcMar>
          </w:tcPr>
          <w:p w14:paraId="151F73EA" w14:textId="77777777" w:rsidR="009C635C" w:rsidRPr="00785E75" w:rsidRDefault="009C635C" w:rsidP="00DA7F8D">
            <w:pPr>
              <w:spacing w:line="259" w:lineRule="auto"/>
              <w:jc w:val="center"/>
              <w:rPr>
                <w:rFonts w:ascii="Arial" w:eastAsia="Aptos" w:hAnsi="Arial" w:cs="Arial"/>
              </w:rPr>
            </w:pPr>
            <w:r w:rsidRPr="00785E75">
              <w:rPr>
                <w:rFonts w:ascii="Arial" w:eastAsia="Aptos" w:hAnsi="Arial" w:cs="Arial"/>
              </w:rPr>
              <w:t>Description</w:t>
            </w:r>
          </w:p>
        </w:tc>
        <w:tc>
          <w:tcPr>
            <w:tcW w:w="4665" w:type="dxa"/>
            <w:tcMar>
              <w:left w:w="105" w:type="dxa"/>
              <w:right w:w="105" w:type="dxa"/>
            </w:tcMar>
          </w:tcPr>
          <w:p w14:paraId="72AE98F8" w14:textId="77777777" w:rsidR="009C635C" w:rsidRPr="00785E75" w:rsidRDefault="009C635C" w:rsidP="00DA7F8D">
            <w:pPr>
              <w:jc w:val="center"/>
              <w:rPr>
                <w:rFonts w:ascii="Arial" w:eastAsia="Aptos" w:hAnsi="Arial" w:cs="Arial"/>
              </w:rPr>
            </w:pPr>
            <w:r w:rsidRPr="00785E75">
              <w:rPr>
                <w:rFonts w:ascii="Arial" w:eastAsia="Aptos" w:hAnsi="Arial" w:cs="Arial"/>
              </w:rPr>
              <w:t>This use case describes how the parish administrator reviews the letter of intent sent by the customer and decides either to approve or deny it.</w:t>
            </w:r>
          </w:p>
        </w:tc>
      </w:tr>
      <w:tr w:rsidR="009C635C" w:rsidRPr="00785E75" w14:paraId="0F7831E6" w14:textId="77777777" w:rsidTr="00321118">
        <w:trPr>
          <w:trHeight w:val="300"/>
        </w:trPr>
        <w:tc>
          <w:tcPr>
            <w:tcW w:w="4665" w:type="dxa"/>
            <w:tcMar>
              <w:left w:w="105" w:type="dxa"/>
              <w:right w:w="105" w:type="dxa"/>
            </w:tcMar>
          </w:tcPr>
          <w:p w14:paraId="44E111B4" w14:textId="77777777" w:rsidR="009C635C" w:rsidRPr="00785E75" w:rsidRDefault="009C635C" w:rsidP="00321118">
            <w:pPr>
              <w:rPr>
                <w:rFonts w:ascii="Arial" w:eastAsia="Aptos" w:hAnsi="Arial" w:cs="Arial"/>
              </w:rPr>
            </w:pPr>
            <w:r w:rsidRPr="00785E75">
              <w:rPr>
                <w:rFonts w:ascii="Arial" w:eastAsia="Aptos" w:hAnsi="Arial" w:cs="Arial"/>
              </w:rPr>
              <w:t>Pre-Conditions</w:t>
            </w:r>
          </w:p>
        </w:tc>
        <w:tc>
          <w:tcPr>
            <w:tcW w:w="4665" w:type="dxa"/>
            <w:tcMar>
              <w:left w:w="105" w:type="dxa"/>
              <w:right w:w="105" w:type="dxa"/>
            </w:tcMar>
          </w:tcPr>
          <w:p w14:paraId="0970F944" w14:textId="77777777" w:rsidR="009C635C" w:rsidRPr="00785E75" w:rsidRDefault="009C635C" w:rsidP="005F3C69">
            <w:pPr>
              <w:pStyle w:val="ListParagraph"/>
              <w:numPr>
                <w:ilvl w:val="0"/>
                <w:numId w:val="41"/>
              </w:numPr>
              <w:spacing w:after="5" w:line="266" w:lineRule="auto"/>
              <w:ind w:right="0"/>
              <w:rPr>
                <w:rFonts w:ascii="Arial" w:eastAsia="Aptos" w:hAnsi="Arial" w:cs="Arial"/>
              </w:rPr>
            </w:pPr>
            <w:r w:rsidRPr="00785E75">
              <w:rPr>
                <w:rFonts w:ascii="Arial" w:eastAsia="Aptos" w:hAnsi="Arial" w:cs="Arial"/>
              </w:rPr>
              <w:t>The Parish Administrator logged in to the CBA system.</w:t>
            </w:r>
          </w:p>
          <w:p w14:paraId="4E175522" w14:textId="77777777" w:rsidR="009C635C" w:rsidRPr="00785E75" w:rsidRDefault="009C635C" w:rsidP="005F3C69">
            <w:pPr>
              <w:pStyle w:val="ListParagraph"/>
              <w:numPr>
                <w:ilvl w:val="0"/>
                <w:numId w:val="41"/>
              </w:numPr>
              <w:spacing w:after="5" w:line="266" w:lineRule="auto"/>
              <w:ind w:right="0"/>
              <w:rPr>
                <w:rFonts w:ascii="Arial" w:eastAsia="Aptos" w:hAnsi="Arial" w:cs="Arial"/>
              </w:rPr>
            </w:pPr>
            <w:r w:rsidRPr="00785E75">
              <w:rPr>
                <w:rFonts w:ascii="Arial" w:eastAsia="Aptos" w:hAnsi="Arial" w:cs="Arial"/>
              </w:rPr>
              <w:t>The Parish admin navigated to the inquiries tab.</w:t>
            </w:r>
          </w:p>
          <w:p w14:paraId="7029D25D" w14:textId="77777777" w:rsidR="009C635C" w:rsidRPr="00785E75" w:rsidRDefault="009C635C" w:rsidP="005F3C69">
            <w:pPr>
              <w:pStyle w:val="ListParagraph"/>
              <w:numPr>
                <w:ilvl w:val="0"/>
                <w:numId w:val="41"/>
              </w:numPr>
              <w:spacing w:after="5" w:line="266" w:lineRule="auto"/>
              <w:ind w:right="0"/>
              <w:rPr>
                <w:rFonts w:ascii="Arial" w:eastAsia="Aptos" w:hAnsi="Arial" w:cs="Arial"/>
              </w:rPr>
            </w:pPr>
            <w:r w:rsidRPr="00785E75">
              <w:rPr>
                <w:rFonts w:ascii="Arial" w:eastAsia="Aptos" w:hAnsi="Arial" w:cs="Arial"/>
              </w:rPr>
              <w:t>A letter of intent has been sent by the customer.</w:t>
            </w:r>
          </w:p>
        </w:tc>
      </w:tr>
      <w:tr w:rsidR="009C635C" w:rsidRPr="00785E75" w14:paraId="640ADE11" w14:textId="77777777" w:rsidTr="00321118">
        <w:trPr>
          <w:trHeight w:val="300"/>
        </w:trPr>
        <w:tc>
          <w:tcPr>
            <w:tcW w:w="4665" w:type="dxa"/>
            <w:tcMar>
              <w:left w:w="105" w:type="dxa"/>
              <w:right w:w="105" w:type="dxa"/>
            </w:tcMar>
          </w:tcPr>
          <w:p w14:paraId="111EFEA1" w14:textId="77777777" w:rsidR="009C635C" w:rsidRPr="00785E75" w:rsidRDefault="009C635C" w:rsidP="00321118">
            <w:pPr>
              <w:rPr>
                <w:rFonts w:ascii="Arial" w:eastAsia="Aptos" w:hAnsi="Arial" w:cs="Arial"/>
              </w:rPr>
            </w:pPr>
            <w:r w:rsidRPr="00785E75">
              <w:rPr>
                <w:rFonts w:ascii="Arial" w:eastAsia="Aptos" w:hAnsi="Arial" w:cs="Arial"/>
              </w:rPr>
              <w:t>Post Conditions</w:t>
            </w:r>
          </w:p>
        </w:tc>
        <w:tc>
          <w:tcPr>
            <w:tcW w:w="4665" w:type="dxa"/>
            <w:tcMar>
              <w:left w:w="105" w:type="dxa"/>
              <w:right w:w="105" w:type="dxa"/>
            </w:tcMar>
          </w:tcPr>
          <w:p w14:paraId="6D1B1132" w14:textId="77777777" w:rsidR="009C635C" w:rsidRPr="00785E75" w:rsidRDefault="009C635C" w:rsidP="005F3C69">
            <w:pPr>
              <w:pStyle w:val="ListParagraph"/>
              <w:numPr>
                <w:ilvl w:val="0"/>
                <w:numId w:val="40"/>
              </w:numPr>
              <w:spacing w:after="5" w:line="266" w:lineRule="auto"/>
              <w:ind w:right="0"/>
              <w:rPr>
                <w:rFonts w:ascii="Arial" w:eastAsia="Aptos" w:hAnsi="Arial" w:cs="Arial"/>
              </w:rPr>
            </w:pPr>
            <w:r w:rsidRPr="00785E75">
              <w:rPr>
                <w:rFonts w:ascii="Arial" w:eastAsia="Aptos" w:hAnsi="Arial" w:cs="Arial"/>
              </w:rPr>
              <w:t>The inquiry has been reviewed.</w:t>
            </w:r>
          </w:p>
          <w:p w14:paraId="426F9989" w14:textId="77777777" w:rsidR="009C635C" w:rsidRPr="00785E75" w:rsidRDefault="009C635C" w:rsidP="005F3C69">
            <w:pPr>
              <w:pStyle w:val="ListParagraph"/>
              <w:numPr>
                <w:ilvl w:val="0"/>
                <w:numId w:val="40"/>
              </w:numPr>
              <w:spacing w:after="5" w:line="266" w:lineRule="auto"/>
              <w:ind w:right="0"/>
              <w:rPr>
                <w:rFonts w:ascii="Arial" w:eastAsia="Aptos" w:hAnsi="Arial" w:cs="Arial"/>
              </w:rPr>
            </w:pPr>
            <w:r w:rsidRPr="00785E75">
              <w:rPr>
                <w:rFonts w:ascii="Arial" w:eastAsia="Aptos" w:hAnsi="Arial" w:cs="Arial"/>
              </w:rPr>
              <w:t xml:space="preserve"> A decision has been made.</w:t>
            </w:r>
          </w:p>
          <w:p w14:paraId="4E61E5AD" w14:textId="77777777" w:rsidR="009C635C" w:rsidRPr="00785E75" w:rsidRDefault="009C635C" w:rsidP="005F3C69">
            <w:pPr>
              <w:pStyle w:val="ListParagraph"/>
              <w:numPr>
                <w:ilvl w:val="0"/>
                <w:numId w:val="40"/>
              </w:numPr>
              <w:spacing w:after="5" w:line="266" w:lineRule="auto"/>
              <w:ind w:right="0"/>
              <w:rPr>
                <w:rFonts w:ascii="Arial" w:eastAsia="Aptos" w:hAnsi="Arial" w:cs="Arial"/>
              </w:rPr>
            </w:pPr>
            <w:r w:rsidRPr="00785E75">
              <w:rPr>
                <w:rFonts w:ascii="Arial" w:eastAsia="Aptos" w:hAnsi="Arial" w:cs="Arial"/>
              </w:rPr>
              <w:t>Customer Receives letter of approval/denial through email.</w:t>
            </w:r>
          </w:p>
          <w:p w14:paraId="1CB4ED93" w14:textId="77777777" w:rsidR="009C635C" w:rsidRPr="00785E75" w:rsidRDefault="009C635C" w:rsidP="005F3C69">
            <w:pPr>
              <w:pStyle w:val="ListParagraph"/>
              <w:numPr>
                <w:ilvl w:val="0"/>
                <w:numId w:val="40"/>
              </w:numPr>
              <w:spacing w:after="5" w:line="266" w:lineRule="auto"/>
              <w:ind w:right="0"/>
              <w:rPr>
                <w:rFonts w:ascii="Arial" w:eastAsia="Aptos" w:hAnsi="Arial" w:cs="Arial"/>
                <w:lang w:val="en-US"/>
              </w:rPr>
            </w:pPr>
            <w:r w:rsidRPr="00785E75">
              <w:rPr>
                <w:rFonts w:ascii="Arial" w:eastAsia="Aptos" w:hAnsi="Arial" w:cs="Arial"/>
              </w:rPr>
              <w:t>The approved letter of intent is sent to the Parish Staff.</w:t>
            </w:r>
          </w:p>
        </w:tc>
      </w:tr>
      <w:tr w:rsidR="009C635C" w:rsidRPr="00785E75" w14:paraId="5532F16F" w14:textId="77777777" w:rsidTr="00321118">
        <w:trPr>
          <w:trHeight w:val="300"/>
        </w:trPr>
        <w:tc>
          <w:tcPr>
            <w:tcW w:w="4665" w:type="dxa"/>
            <w:tcMar>
              <w:left w:w="105" w:type="dxa"/>
              <w:right w:w="105" w:type="dxa"/>
            </w:tcMar>
          </w:tcPr>
          <w:p w14:paraId="0FF61ED3" w14:textId="77777777" w:rsidR="009C635C" w:rsidRPr="00785E75" w:rsidRDefault="009C635C" w:rsidP="00321118">
            <w:pPr>
              <w:rPr>
                <w:rFonts w:ascii="Arial" w:eastAsia="Aptos" w:hAnsi="Arial" w:cs="Arial"/>
              </w:rPr>
            </w:pPr>
            <w:r w:rsidRPr="00785E75">
              <w:rPr>
                <w:rFonts w:ascii="Arial" w:eastAsia="Aptos" w:hAnsi="Arial" w:cs="Arial"/>
              </w:rPr>
              <w:t>Main Scenario</w:t>
            </w:r>
          </w:p>
        </w:tc>
        <w:tc>
          <w:tcPr>
            <w:tcW w:w="4665" w:type="dxa"/>
            <w:tcMar>
              <w:left w:w="105" w:type="dxa"/>
              <w:right w:w="105" w:type="dxa"/>
            </w:tcMar>
          </w:tcPr>
          <w:p w14:paraId="700946A9" w14:textId="77777777" w:rsidR="009C635C" w:rsidRPr="00785E75" w:rsidRDefault="009C635C" w:rsidP="005F3C69">
            <w:pPr>
              <w:pStyle w:val="ListParagraph"/>
              <w:numPr>
                <w:ilvl w:val="0"/>
                <w:numId w:val="39"/>
              </w:numPr>
              <w:spacing w:after="5" w:line="266" w:lineRule="auto"/>
              <w:ind w:right="0"/>
              <w:rPr>
                <w:rFonts w:ascii="Arial" w:eastAsia="Aptos" w:hAnsi="Arial" w:cs="Arial"/>
              </w:rPr>
            </w:pPr>
            <w:r w:rsidRPr="00785E75">
              <w:rPr>
                <w:rFonts w:ascii="Arial" w:eastAsia="Aptos" w:hAnsi="Arial" w:cs="Arial"/>
              </w:rPr>
              <w:t>The parish administrator navigates to the inquiries tab.</w:t>
            </w:r>
          </w:p>
          <w:p w14:paraId="2EE8C293" w14:textId="77777777" w:rsidR="009C635C" w:rsidRPr="00785E75" w:rsidRDefault="009C635C" w:rsidP="005F3C69">
            <w:pPr>
              <w:pStyle w:val="ListParagraph"/>
              <w:numPr>
                <w:ilvl w:val="0"/>
                <w:numId w:val="39"/>
              </w:numPr>
              <w:spacing w:after="5" w:line="266" w:lineRule="auto"/>
              <w:ind w:right="0"/>
              <w:rPr>
                <w:rFonts w:ascii="Arial" w:eastAsia="Aptos" w:hAnsi="Arial" w:cs="Arial"/>
              </w:rPr>
            </w:pPr>
            <w:r w:rsidRPr="00785E75">
              <w:rPr>
                <w:rFonts w:ascii="Arial" w:eastAsia="Aptos" w:hAnsi="Arial" w:cs="Arial"/>
              </w:rPr>
              <w:t>Parish administrator chooses a letter of intent</w:t>
            </w:r>
          </w:p>
          <w:p w14:paraId="327D3A93" w14:textId="77777777" w:rsidR="009C635C" w:rsidRPr="00785E75" w:rsidRDefault="009C635C" w:rsidP="005F3C69">
            <w:pPr>
              <w:pStyle w:val="ListParagraph"/>
              <w:numPr>
                <w:ilvl w:val="0"/>
                <w:numId w:val="39"/>
              </w:numPr>
              <w:spacing w:after="5" w:line="266" w:lineRule="auto"/>
              <w:ind w:right="0"/>
              <w:rPr>
                <w:rFonts w:ascii="Arial" w:eastAsia="Aptos" w:hAnsi="Arial" w:cs="Arial"/>
              </w:rPr>
            </w:pPr>
            <w:r w:rsidRPr="00785E75">
              <w:rPr>
                <w:rFonts w:ascii="Arial" w:eastAsia="Aptos" w:hAnsi="Arial" w:cs="Arial"/>
              </w:rPr>
              <w:t>The parish administrator reviews the letter of intent.</w:t>
            </w:r>
          </w:p>
          <w:p w14:paraId="093CE396" w14:textId="77777777" w:rsidR="009C635C" w:rsidRPr="00785E75" w:rsidRDefault="009C635C" w:rsidP="005F3C69">
            <w:pPr>
              <w:pStyle w:val="ListParagraph"/>
              <w:numPr>
                <w:ilvl w:val="0"/>
                <w:numId w:val="39"/>
              </w:numPr>
              <w:spacing w:after="5" w:line="266" w:lineRule="auto"/>
              <w:ind w:right="0"/>
              <w:rPr>
                <w:rFonts w:ascii="Arial" w:eastAsia="Aptos" w:hAnsi="Arial" w:cs="Arial"/>
              </w:rPr>
            </w:pPr>
            <w:r w:rsidRPr="00785E75">
              <w:rPr>
                <w:rFonts w:ascii="Arial" w:eastAsia="Aptos" w:hAnsi="Arial" w:cs="Arial"/>
              </w:rPr>
              <w:t>The parish administrator approves the letter of intent.</w:t>
            </w:r>
          </w:p>
          <w:p w14:paraId="7FF39E39" w14:textId="77777777" w:rsidR="009C635C" w:rsidRPr="00785E75" w:rsidRDefault="009C635C" w:rsidP="005F3C69">
            <w:pPr>
              <w:pStyle w:val="ListParagraph"/>
              <w:numPr>
                <w:ilvl w:val="0"/>
                <w:numId w:val="39"/>
              </w:numPr>
              <w:spacing w:after="5" w:line="266" w:lineRule="auto"/>
              <w:ind w:right="0"/>
              <w:rPr>
                <w:rFonts w:ascii="Arial" w:eastAsia="Aptos" w:hAnsi="Arial" w:cs="Arial"/>
              </w:rPr>
            </w:pPr>
            <w:r w:rsidRPr="00785E75">
              <w:rPr>
                <w:rFonts w:ascii="Arial" w:eastAsia="Aptos" w:hAnsi="Arial" w:cs="Arial"/>
              </w:rPr>
              <w:t>The system sends a letter of approval to the customer’s email.</w:t>
            </w:r>
          </w:p>
          <w:p w14:paraId="4009DB68" w14:textId="77777777" w:rsidR="009C635C" w:rsidRPr="00785E75" w:rsidRDefault="009C635C" w:rsidP="005F3C69">
            <w:pPr>
              <w:pStyle w:val="ListParagraph"/>
              <w:numPr>
                <w:ilvl w:val="0"/>
                <w:numId w:val="39"/>
              </w:numPr>
              <w:spacing w:after="5" w:line="266" w:lineRule="auto"/>
              <w:ind w:right="0"/>
              <w:rPr>
                <w:rFonts w:ascii="Arial" w:eastAsia="Aptos" w:hAnsi="Arial" w:cs="Arial"/>
                <w:lang w:val="en-US"/>
              </w:rPr>
            </w:pPr>
            <w:r w:rsidRPr="00785E75">
              <w:rPr>
                <w:rFonts w:ascii="Arial" w:eastAsia="Aptos" w:hAnsi="Arial" w:cs="Arial"/>
              </w:rPr>
              <w:t>The system notifies and sends the approved letter of intent to the Parish Staff.</w:t>
            </w:r>
          </w:p>
        </w:tc>
      </w:tr>
      <w:tr w:rsidR="009C635C" w:rsidRPr="00785E75" w14:paraId="3F6B3EFC" w14:textId="77777777" w:rsidTr="00321118">
        <w:trPr>
          <w:trHeight w:val="300"/>
        </w:trPr>
        <w:tc>
          <w:tcPr>
            <w:tcW w:w="4665" w:type="dxa"/>
            <w:tcMar>
              <w:left w:w="105" w:type="dxa"/>
              <w:right w:w="105" w:type="dxa"/>
            </w:tcMar>
          </w:tcPr>
          <w:p w14:paraId="1E650233" w14:textId="77777777" w:rsidR="009C635C" w:rsidRPr="00785E75" w:rsidRDefault="009C635C" w:rsidP="00321118">
            <w:pPr>
              <w:rPr>
                <w:rFonts w:ascii="Arial" w:eastAsia="Aptos" w:hAnsi="Arial" w:cs="Arial"/>
              </w:rPr>
            </w:pPr>
            <w:r w:rsidRPr="00785E75">
              <w:rPr>
                <w:rFonts w:ascii="Arial" w:eastAsia="Aptos" w:hAnsi="Arial" w:cs="Arial"/>
              </w:rPr>
              <w:t>Alternate Scenario</w:t>
            </w:r>
          </w:p>
        </w:tc>
        <w:tc>
          <w:tcPr>
            <w:tcW w:w="4665" w:type="dxa"/>
            <w:tcMar>
              <w:left w:w="105" w:type="dxa"/>
              <w:right w:w="105" w:type="dxa"/>
            </w:tcMar>
          </w:tcPr>
          <w:p w14:paraId="24120DF6" w14:textId="77777777" w:rsidR="009C635C" w:rsidRPr="00785E75" w:rsidRDefault="009C635C" w:rsidP="005F3C69">
            <w:pPr>
              <w:pStyle w:val="ListParagraph"/>
              <w:numPr>
                <w:ilvl w:val="0"/>
                <w:numId w:val="38"/>
              </w:numPr>
              <w:spacing w:after="5" w:line="266" w:lineRule="auto"/>
              <w:ind w:right="0"/>
              <w:rPr>
                <w:rFonts w:ascii="Arial" w:eastAsia="Aptos" w:hAnsi="Arial" w:cs="Arial"/>
              </w:rPr>
            </w:pPr>
            <w:r w:rsidRPr="00785E75">
              <w:rPr>
                <w:rFonts w:ascii="Arial" w:eastAsia="Aptos" w:hAnsi="Arial" w:cs="Arial"/>
              </w:rPr>
              <w:t>The parish administrator navigates to the LOI (letter of intent) tab.</w:t>
            </w:r>
          </w:p>
          <w:p w14:paraId="63AE4904" w14:textId="77777777" w:rsidR="009C635C" w:rsidRPr="00785E75" w:rsidRDefault="009C635C" w:rsidP="005F3C69">
            <w:pPr>
              <w:pStyle w:val="ListParagraph"/>
              <w:numPr>
                <w:ilvl w:val="0"/>
                <w:numId w:val="38"/>
              </w:numPr>
              <w:spacing w:after="5" w:line="266" w:lineRule="auto"/>
              <w:ind w:right="0"/>
              <w:rPr>
                <w:rFonts w:ascii="Arial" w:eastAsia="Aptos" w:hAnsi="Arial" w:cs="Arial"/>
              </w:rPr>
            </w:pPr>
            <w:r w:rsidRPr="00785E75">
              <w:rPr>
                <w:rFonts w:ascii="Arial" w:eastAsia="Aptos" w:hAnsi="Arial" w:cs="Arial"/>
              </w:rPr>
              <w:t>The parish administrator reviews the letter of intent.</w:t>
            </w:r>
          </w:p>
          <w:p w14:paraId="30341691" w14:textId="77777777" w:rsidR="009C635C" w:rsidRPr="00785E75" w:rsidRDefault="009C635C" w:rsidP="005F3C69">
            <w:pPr>
              <w:pStyle w:val="ListParagraph"/>
              <w:numPr>
                <w:ilvl w:val="0"/>
                <w:numId w:val="38"/>
              </w:numPr>
              <w:spacing w:after="5" w:line="266" w:lineRule="auto"/>
              <w:ind w:right="0"/>
              <w:rPr>
                <w:rFonts w:ascii="Arial" w:eastAsia="Aptos" w:hAnsi="Arial" w:cs="Arial"/>
              </w:rPr>
            </w:pPr>
            <w:r w:rsidRPr="00785E75">
              <w:rPr>
                <w:rFonts w:ascii="Arial" w:eastAsia="Aptos" w:hAnsi="Arial" w:cs="Arial"/>
              </w:rPr>
              <w:t xml:space="preserve">The parish administrator denied the letter of intent. </w:t>
            </w:r>
          </w:p>
          <w:p w14:paraId="595272AB" w14:textId="77777777" w:rsidR="009C635C" w:rsidRPr="00785E75" w:rsidRDefault="009C635C" w:rsidP="005F3C69">
            <w:pPr>
              <w:pStyle w:val="ListParagraph"/>
              <w:numPr>
                <w:ilvl w:val="0"/>
                <w:numId w:val="38"/>
              </w:numPr>
              <w:spacing w:after="5" w:line="266" w:lineRule="auto"/>
              <w:ind w:right="0"/>
              <w:rPr>
                <w:rFonts w:ascii="Arial" w:eastAsia="Aptos" w:hAnsi="Arial" w:cs="Arial"/>
              </w:rPr>
            </w:pPr>
            <w:r w:rsidRPr="00785E75">
              <w:rPr>
                <w:rFonts w:ascii="Arial" w:eastAsia="Aptos" w:hAnsi="Arial" w:cs="Arial"/>
              </w:rPr>
              <w:t>The system sends a letter of denial to the customer’s email.</w:t>
            </w:r>
          </w:p>
          <w:p w14:paraId="4B05FA97" w14:textId="77777777" w:rsidR="009C635C" w:rsidRPr="00785E75" w:rsidRDefault="009C635C" w:rsidP="00321118">
            <w:pPr>
              <w:ind w:left="720"/>
              <w:rPr>
                <w:rFonts w:ascii="Arial" w:eastAsia="Aptos" w:hAnsi="Arial" w:cs="Arial"/>
              </w:rPr>
            </w:pPr>
          </w:p>
        </w:tc>
      </w:tr>
    </w:tbl>
    <w:p w14:paraId="272BBAFA" w14:textId="77777777" w:rsidR="004A7688" w:rsidRPr="00785E75" w:rsidRDefault="004A7688" w:rsidP="00D6603D">
      <w:pPr>
        <w:pStyle w:val="ListParagraph"/>
        <w:numPr>
          <w:ilvl w:val="0"/>
          <w:numId w:val="0"/>
        </w:numPr>
        <w:ind w:left="780"/>
        <w:rPr>
          <w:rFonts w:ascii="Arial" w:hAnsi="Arial" w:cs="Arial"/>
        </w:rPr>
      </w:pPr>
    </w:p>
    <w:p w14:paraId="3BF663CB" w14:textId="77777777" w:rsidR="009C635C" w:rsidRPr="00785E75" w:rsidRDefault="009C635C" w:rsidP="00D6603D">
      <w:pPr>
        <w:pStyle w:val="ListParagraph"/>
        <w:numPr>
          <w:ilvl w:val="0"/>
          <w:numId w:val="0"/>
        </w:numPr>
        <w:ind w:left="780"/>
        <w:rPr>
          <w:rFonts w:ascii="Arial" w:hAnsi="Arial" w:cs="Arial"/>
        </w:rPr>
      </w:pPr>
    </w:p>
    <w:p w14:paraId="04ADB918" w14:textId="4F7D609C" w:rsidR="00DA7F8D" w:rsidRPr="00785E75" w:rsidRDefault="00DA7F8D" w:rsidP="00DA7F8D">
      <w:pPr>
        <w:pStyle w:val="Caption"/>
        <w:keepNext/>
        <w:rPr>
          <w:rFonts w:ascii="Arial" w:hAnsi="Arial" w:cs="Arial"/>
        </w:rPr>
      </w:pPr>
      <w:r w:rsidRPr="00785E75">
        <w:rPr>
          <w:rFonts w:ascii="Arial" w:hAnsi="Arial" w:cs="Arial"/>
        </w:rPr>
        <w:t xml:space="preserve">Table </w:t>
      </w:r>
      <w:r w:rsidRPr="00785E75">
        <w:rPr>
          <w:rFonts w:ascii="Arial" w:hAnsi="Arial" w:cs="Arial"/>
        </w:rPr>
        <w:fldChar w:fldCharType="begin"/>
      </w:r>
      <w:r w:rsidRPr="00785E75">
        <w:rPr>
          <w:rFonts w:ascii="Arial" w:hAnsi="Arial" w:cs="Arial"/>
        </w:rPr>
        <w:instrText xml:space="preserve"> SEQ Table \* ARABIC </w:instrText>
      </w:r>
      <w:r w:rsidRPr="00785E75">
        <w:rPr>
          <w:rFonts w:ascii="Arial" w:hAnsi="Arial" w:cs="Arial"/>
        </w:rPr>
        <w:fldChar w:fldCharType="separate"/>
      </w:r>
      <w:r w:rsidRPr="00785E75">
        <w:rPr>
          <w:rFonts w:ascii="Arial" w:hAnsi="Arial" w:cs="Arial"/>
          <w:noProof/>
        </w:rPr>
        <w:t>5</w:t>
      </w:r>
      <w:r w:rsidRPr="00785E75">
        <w:rPr>
          <w:rFonts w:ascii="Arial" w:hAnsi="Arial" w:cs="Arial"/>
          <w:noProof/>
        </w:rPr>
        <w:fldChar w:fldCharType="end"/>
      </w:r>
      <w:r w:rsidRPr="00785E75">
        <w:rPr>
          <w:rFonts w:ascii="Arial" w:hAnsi="Arial" w:cs="Arial"/>
        </w:rPr>
        <w:t>: Manage Dashboard</w:t>
      </w:r>
    </w:p>
    <w:tbl>
      <w:tblPr>
        <w:tblStyle w:val="TableGrid0"/>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65"/>
      </w:tblGrid>
      <w:tr w:rsidR="00EC0959" w:rsidRPr="00785E75" w14:paraId="7F489493" w14:textId="77777777" w:rsidTr="00321118">
        <w:trPr>
          <w:trHeight w:val="300"/>
        </w:trPr>
        <w:tc>
          <w:tcPr>
            <w:tcW w:w="4665" w:type="dxa"/>
            <w:tcMar>
              <w:left w:w="105" w:type="dxa"/>
              <w:right w:w="105" w:type="dxa"/>
            </w:tcMar>
          </w:tcPr>
          <w:p w14:paraId="4AC7410F" w14:textId="77777777" w:rsidR="00EC0959" w:rsidRPr="00785E75" w:rsidRDefault="00EC0959" w:rsidP="00321118">
            <w:pPr>
              <w:rPr>
                <w:rFonts w:ascii="Arial" w:eastAsia="Aptos" w:hAnsi="Arial" w:cs="Arial"/>
              </w:rPr>
            </w:pPr>
            <w:r w:rsidRPr="00785E75">
              <w:rPr>
                <w:rFonts w:ascii="Arial" w:eastAsia="Aptos" w:hAnsi="Arial" w:cs="Arial"/>
              </w:rPr>
              <w:t>Use Case Name</w:t>
            </w:r>
          </w:p>
        </w:tc>
        <w:tc>
          <w:tcPr>
            <w:tcW w:w="4665" w:type="dxa"/>
            <w:tcMar>
              <w:left w:w="105" w:type="dxa"/>
              <w:right w:w="105" w:type="dxa"/>
            </w:tcMar>
          </w:tcPr>
          <w:p w14:paraId="5917C0B4" w14:textId="77777777" w:rsidR="00EC0959" w:rsidRPr="00785E75" w:rsidRDefault="00EC0959" w:rsidP="00321118">
            <w:pPr>
              <w:spacing w:line="259" w:lineRule="auto"/>
              <w:rPr>
                <w:rFonts w:ascii="Arial" w:eastAsia="Aptos" w:hAnsi="Arial" w:cs="Arial"/>
              </w:rPr>
            </w:pPr>
            <w:r w:rsidRPr="00785E75">
              <w:rPr>
                <w:rFonts w:ascii="Arial" w:eastAsia="Aptos" w:hAnsi="Arial" w:cs="Arial"/>
              </w:rPr>
              <w:t>Manage Dashboard</w:t>
            </w:r>
          </w:p>
        </w:tc>
      </w:tr>
      <w:tr w:rsidR="00EC0959" w:rsidRPr="00785E75" w14:paraId="5E9CD767" w14:textId="77777777" w:rsidTr="00321118">
        <w:trPr>
          <w:trHeight w:val="300"/>
        </w:trPr>
        <w:tc>
          <w:tcPr>
            <w:tcW w:w="4665" w:type="dxa"/>
            <w:tcMar>
              <w:left w:w="105" w:type="dxa"/>
              <w:right w:w="105" w:type="dxa"/>
            </w:tcMar>
          </w:tcPr>
          <w:p w14:paraId="1E78CDC8" w14:textId="77777777" w:rsidR="00EC0959" w:rsidRPr="00785E75" w:rsidRDefault="00EC0959" w:rsidP="00321118">
            <w:pPr>
              <w:rPr>
                <w:rFonts w:ascii="Arial" w:eastAsia="Aptos" w:hAnsi="Arial" w:cs="Arial"/>
              </w:rPr>
            </w:pPr>
            <w:r w:rsidRPr="00785E75">
              <w:rPr>
                <w:rFonts w:ascii="Arial" w:eastAsia="Aptos" w:hAnsi="Arial" w:cs="Arial"/>
              </w:rPr>
              <w:t>Use Case Number</w:t>
            </w:r>
          </w:p>
        </w:tc>
        <w:tc>
          <w:tcPr>
            <w:tcW w:w="4665" w:type="dxa"/>
            <w:tcMar>
              <w:left w:w="105" w:type="dxa"/>
              <w:right w:w="105" w:type="dxa"/>
            </w:tcMar>
          </w:tcPr>
          <w:p w14:paraId="1B7B273C" w14:textId="77777777" w:rsidR="00EC0959" w:rsidRPr="00785E75" w:rsidRDefault="00EC0959" w:rsidP="00321118">
            <w:pPr>
              <w:rPr>
                <w:rFonts w:ascii="Arial" w:eastAsia="Aptos" w:hAnsi="Arial" w:cs="Arial"/>
              </w:rPr>
            </w:pPr>
            <w:r w:rsidRPr="00785E75">
              <w:rPr>
                <w:rFonts w:ascii="Arial" w:eastAsia="Aptos" w:hAnsi="Arial" w:cs="Arial"/>
              </w:rPr>
              <w:t>UC-04</w:t>
            </w:r>
          </w:p>
        </w:tc>
      </w:tr>
      <w:tr w:rsidR="00EC0959" w:rsidRPr="00785E75" w14:paraId="3AA5DBCA" w14:textId="77777777" w:rsidTr="00321118">
        <w:trPr>
          <w:trHeight w:val="300"/>
        </w:trPr>
        <w:tc>
          <w:tcPr>
            <w:tcW w:w="4665" w:type="dxa"/>
            <w:tcMar>
              <w:left w:w="105" w:type="dxa"/>
              <w:right w:w="105" w:type="dxa"/>
            </w:tcMar>
          </w:tcPr>
          <w:p w14:paraId="42006382" w14:textId="77777777" w:rsidR="00EC0959" w:rsidRPr="00785E75" w:rsidRDefault="00EC0959" w:rsidP="00321118">
            <w:pPr>
              <w:rPr>
                <w:rFonts w:ascii="Arial" w:eastAsia="Aptos" w:hAnsi="Arial" w:cs="Arial"/>
              </w:rPr>
            </w:pPr>
            <w:r w:rsidRPr="00785E75">
              <w:rPr>
                <w:rFonts w:ascii="Arial" w:eastAsia="Aptos" w:hAnsi="Arial" w:cs="Arial"/>
              </w:rPr>
              <w:t>Actors</w:t>
            </w:r>
          </w:p>
        </w:tc>
        <w:tc>
          <w:tcPr>
            <w:tcW w:w="4665" w:type="dxa"/>
            <w:tcMar>
              <w:left w:w="105" w:type="dxa"/>
              <w:right w:w="105" w:type="dxa"/>
            </w:tcMar>
          </w:tcPr>
          <w:p w14:paraId="23F64AF2" w14:textId="77777777" w:rsidR="00EC0959" w:rsidRPr="00785E75" w:rsidRDefault="00EC0959" w:rsidP="00321118">
            <w:pPr>
              <w:rPr>
                <w:rFonts w:ascii="Arial" w:eastAsia="Aptos" w:hAnsi="Arial" w:cs="Arial"/>
              </w:rPr>
            </w:pPr>
            <w:r w:rsidRPr="00785E75">
              <w:rPr>
                <w:rFonts w:ascii="Arial" w:eastAsia="Aptos" w:hAnsi="Arial" w:cs="Arial"/>
              </w:rPr>
              <w:t>Parish Staff</w:t>
            </w:r>
          </w:p>
        </w:tc>
      </w:tr>
      <w:tr w:rsidR="00EC0959" w:rsidRPr="00785E75" w14:paraId="5436A10A" w14:textId="77777777" w:rsidTr="00321118">
        <w:trPr>
          <w:trHeight w:val="300"/>
        </w:trPr>
        <w:tc>
          <w:tcPr>
            <w:tcW w:w="4665" w:type="dxa"/>
            <w:tcMar>
              <w:left w:w="105" w:type="dxa"/>
              <w:right w:w="105" w:type="dxa"/>
            </w:tcMar>
          </w:tcPr>
          <w:p w14:paraId="07ED9EDE" w14:textId="77777777" w:rsidR="00EC0959" w:rsidRPr="00785E75" w:rsidRDefault="00EC0959" w:rsidP="00321118">
            <w:pPr>
              <w:spacing w:line="259" w:lineRule="auto"/>
              <w:rPr>
                <w:rFonts w:ascii="Arial" w:eastAsia="Aptos" w:hAnsi="Arial" w:cs="Arial"/>
              </w:rPr>
            </w:pPr>
            <w:r w:rsidRPr="00785E75">
              <w:rPr>
                <w:rFonts w:ascii="Arial" w:eastAsia="Aptos" w:hAnsi="Arial" w:cs="Arial"/>
              </w:rPr>
              <w:t>Description</w:t>
            </w:r>
          </w:p>
        </w:tc>
        <w:tc>
          <w:tcPr>
            <w:tcW w:w="4665" w:type="dxa"/>
            <w:tcMar>
              <w:left w:w="105" w:type="dxa"/>
              <w:right w:w="105" w:type="dxa"/>
            </w:tcMar>
          </w:tcPr>
          <w:p w14:paraId="41F44CE4" w14:textId="77777777" w:rsidR="00EC0959" w:rsidRPr="00785E75" w:rsidRDefault="00EC0959" w:rsidP="00321118">
            <w:pPr>
              <w:spacing w:line="259" w:lineRule="auto"/>
              <w:rPr>
                <w:rFonts w:ascii="Arial" w:eastAsia="Aptos" w:hAnsi="Arial" w:cs="Arial"/>
              </w:rPr>
            </w:pPr>
            <w:r w:rsidRPr="00785E75">
              <w:rPr>
                <w:rFonts w:ascii="Arial" w:eastAsia="Aptos" w:hAnsi="Arial" w:cs="Arial"/>
              </w:rPr>
              <w:t>This use case describes how the parish staff views necessary customer and columbary information and how they manage the CBA systems dashboard and AI assistant.</w:t>
            </w:r>
          </w:p>
        </w:tc>
      </w:tr>
      <w:tr w:rsidR="00EC0959" w:rsidRPr="00785E75" w14:paraId="4DD160FE" w14:textId="77777777" w:rsidTr="00321118">
        <w:trPr>
          <w:trHeight w:val="300"/>
        </w:trPr>
        <w:tc>
          <w:tcPr>
            <w:tcW w:w="4665" w:type="dxa"/>
            <w:tcMar>
              <w:left w:w="105" w:type="dxa"/>
              <w:right w:w="105" w:type="dxa"/>
            </w:tcMar>
          </w:tcPr>
          <w:p w14:paraId="4ECCF125" w14:textId="77777777" w:rsidR="00EC0959" w:rsidRPr="00785E75" w:rsidRDefault="00EC0959" w:rsidP="00321118">
            <w:pPr>
              <w:rPr>
                <w:rFonts w:ascii="Arial" w:eastAsia="Aptos" w:hAnsi="Arial" w:cs="Arial"/>
              </w:rPr>
            </w:pPr>
            <w:r w:rsidRPr="00785E75">
              <w:rPr>
                <w:rFonts w:ascii="Arial" w:eastAsia="Aptos" w:hAnsi="Arial" w:cs="Arial"/>
              </w:rPr>
              <w:t>Pre-Conditions</w:t>
            </w:r>
          </w:p>
        </w:tc>
        <w:tc>
          <w:tcPr>
            <w:tcW w:w="4665" w:type="dxa"/>
            <w:tcMar>
              <w:left w:w="105" w:type="dxa"/>
              <w:right w:w="105" w:type="dxa"/>
            </w:tcMar>
          </w:tcPr>
          <w:p w14:paraId="274C0397" w14:textId="77777777" w:rsidR="00EC0959" w:rsidRPr="00785E75" w:rsidRDefault="00EC0959" w:rsidP="005F3C69">
            <w:pPr>
              <w:pStyle w:val="ListParagraph"/>
              <w:numPr>
                <w:ilvl w:val="0"/>
                <w:numId w:val="34"/>
              </w:numPr>
              <w:spacing w:after="5" w:line="266" w:lineRule="auto"/>
              <w:ind w:right="0"/>
              <w:rPr>
                <w:rFonts w:ascii="Arial" w:eastAsia="Aptos" w:hAnsi="Arial" w:cs="Arial"/>
              </w:rPr>
            </w:pPr>
            <w:r w:rsidRPr="00785E75">
              <w:rPr>
                <w:rFonts w:ascii="Arial" w:eastAsia="Aptos" w:hAnsi="Arial" w:cs="Arial"/>
              </w:rPr>
              <w:t>The parish staff is logged into the CBA system.</w:t>
            </w:r>
          </w:p>
          <w:p w14:paraId="2A3287F5" w14:textId="77777777" w:rsidR="00EC0959" w:rsidRPr="00785E75" w:rsidRDefault="00EC0959" w:rsidP="005F3C69">
            <w:pPr>
              <w:pStyle w:val="ListParagraph"/>
              <w:numPr>
                <w:ilvl w:val="0"/>
                <w:numId w:val="34"/>
              </w:numPr>
              <w:spacing w:after="5" w:line="266" w:lineRule="auto"/>
              <w:ind w:right="0"/>
              <w:rPr>
                <w:rFonts w:ascii="Arial" w:eastAsia="Aptos" w:hAnsi="Arial" w:cs="Arial"/>
                <w:lang w:val="en-US"/>
              </w:rPr>
            </w:pPr>
            <w:r w:rsidRPr="00785E75">
              <w:rPr>
                <w:rFonts w:ascii="Arial" w:eastAsia="Aptos" w:hAnsi="Arial" w:cs="Arial"/>
              </w:rPr>
              <w:t>The CBA system is fully operational.</w:t>
            </w:r>
          </w:p>
          <w:p w14:paraId="6F967C25" w14:textId="77777777" w:rsidR="00EC0959" w:rsidRPr="00785E75" w:rsidRDefault="00EC0959" w:rsidP="005F3C69">
            <w:pPr>
              <w:pStyle w:val="ListParagraph"/>
              <w:numPr>
                <w:ilvl w:val="0"/>
                <w:numId w:val="34"/>
              </w:numPr>
              <w:spacing w:after="5" w:line="259" w:lineRule="auto"/>
              <w:ind w:right="0"/>
              <w:rPr>
                <w:rFonts w:ascii="Arial" w:eastAsia="Aptos" w:hAnsi="Arial" w:cs="Arial"/>
              </w:rPr>
            </w:pPr>
            <w:r w:rsidRPr="00785E75">
              <w:rPr>
                <w:rFonts w:ascii="Arial" w:eastAsia="Aptos" w:hAnsi="Arial" w:cs="Arial"/>
              </w:rPr>
              <w:t>All records are viewable.</w:t>
            </w:r>
          </w:p>
          <w:p w14:paraId="7B2595D8" w14:textId="77777777" w:rsidR="00EC0959" w:rsidRPr="00785E75" w:rsidRDefault="00EC0959" w:rsidP="005F3C69">
            <w:pPr>
              <w:pStyle w:val="ListParagraph"/>
              <w:numPr>
                <w:ilvl w:val="0"/>
                <w:numId w:val="34"/>
              </w:numPr>
              <w:spacing w:after="5" w:line="259" w:lineRule="auto"/>
              <w:ind w:right="0"/>
              <w:rPr>
                <w:rFonts w:ascii="Arial" w:eastAsia="Aptos" w:hAnsi="Arial" w:cs="Arial"/>
              </w:rPr>
            </w:pPr>
            <w:r w:rsidRPr="00785E75">
              <w:rPr>
                <w:rFonts w:ascii="Arial" w:eastAsia="Aptos" w:hAnsi="Arial" w:cs="Arial"/>
              </w:rPr>
              <w:t>Columbary information is viewable.</w:t>
            </w:r>
          </w:p>
          <w:p w14:paraId="6BF269CA" w14:textId="77777777" w:rsidR="00EC0959" w:rsidRPr="00785E75" w:rsidRDefault="00EC0959" w:rsidP="005F3C69">
            <w:pPr>
              <w:pStyle w:val="ListParagraph"/>
              <w:numPr>
                <w:ilvl w:val="0"/>
                <w:numId w:val="34"/>
              </w:numPr>
              <w:spacing w:after="5" w:line="259" w:lineRule="auto"/>
              <w:ind w:right="0"/>
              <w:rPr>
                <w:rFonts w:ascii="Arial" w:eastAsia="Aptos" w:hAnsi="Arial" w:cs="Arial"/>
              </w:rPr>
            </w:pPr>
            <w:r w:rsidRPr="00785E75">
              <w:rPr>
                <w:rFonts w:ascii="Arial" w:eastAsia="Aptos" w:hAnsi="Arial" w:cs="Arial"/>
              </w:rPr>
              <w:t>CBA system AI assistant is functional.</w:t>
            </w:r>
          </w:p>
        </w:tc>
      </w:tr>
      <w:tr w:rsidR="00EC0959" w:rsidRPr="00785E75" w14:paraId="2049D09E" w14:textId="77777777" w:rsidTr="00321118">
        <w:trPr>
          <w:trHeight w:val="300"/>
        </w:trPr>
        <w:tc>
          <w:tcPr>
            <w:tcW w:w="4665" w:type="dxa"/>
            <w:tcMar>
              <w:left w:w="105" w:type="dxa"/>
              <w:right w:w="105" w:type="dxa"/>
            </w:tcMar>
          </w:tcPr>
          <w:p w14:paraId="7482DECA" w14:textId="77777777" w:rsidR="00EC0959" w:rsidRPr="00785E75" w:rsidRDefault="00EC0959" w:rsidP="00321118">
            <w:pPr>
              <w:rPr>
                <w:rFonts w:ascii="Arial" w:eastAsia="Aptos" w:hAnsi="Arial" w:cs="Arial"/>
              </w:rPr>
            </w:pPr>
            <w:r w:rsidRPr="00785E75">
              <w:rPr>
                <w:rFonts w:ascii="Arial" w:eastAsia="Aptos" w:hAnsi="Arial" w:cs="Arial"/>
              </w:rPr>
              <w:t>Post Conditions</w:t>
            </w:r>
          </w:p>
        </w:tc>
        <w:tc>
          <w:tcPr>
            <w:tcW w:w="4665" w:type="dxa"/>
            <w:tcMar>
              <w:left w:w="105" w:type="dxa"/>
              <w:right w:w="105" w:type="dxa"/>
            </w:tcMar>
          </w:tcPr>
          <w:p w14:paraId="5BA9E883" w14:textId="77777777" w:rsidR="00EC0959" w:rsidRPr="00785E75" w:rsidRDefault="00EC0959" w:rsidP="005F3C69">
            <w:pPr>
              <w:pStyle w:val="ListParagraph"/>
              <w:numPr>
                <w:ilvl w:val="0"/>
                <w:numId w:val="43"/>
              </w:numPr>
              <w:spacing w:after="5" w:line="259" w:lineRule="auto"/>
              <w:ind w:right="0"/>
              <w:rPr>
                <w:rFonts w:ascii="Arial" w:eastAsia="Aptos" w:hAnsi="Arial" w:cs="Arial"/>
              </w:rPr>
            </w:pPr>
            <w:r w:rsidRPr="00785E75">
              <w:rPr>
                <w:rFonts w:ascii="Arial" w:eastAsia="Aptos" w:hAnsi="Arial" w:cs="Arial"/>
              </w:rPr>
              <w:t>PA</w:t>
            </w:r>
          </w:p>
        </w:tc>
      </w:tr>
      <w:tr w:rsidR="00EC0959" w:rsidRPr="00785E75" w14:paraId="1CE1FB55" w14:textId="77777777" w:rsidTr="00321118">
        <w:trPr>
          <w:trHeight w:val="300"/>
        </w:trPr>
        <w:tc>
          <w:tcPr>
            <w:tcW w:w="4665" w:type="dxa"/>
            <w:tcMar>
              <w:left w:w="105" w:type="dxa"/>
              <w:right w:w="105" w:type="dxa"/>
            </w:tcMar>
          </w:tcPr>
          <w:p w14:paraId="4AD50DDF" w14:textId="77777777" w:rsidR="00EC0959" w:rsidRPr="00785E75" w:rsidRDefault="00EC0959" w:rsidP="00321118">
            <w:pPr>
              <w:rPr>
                <w:rFonts w:ascii="Arial" w:eastAsia="Aptos" w:hAnsi="Arial" w:cs="Arial"/>
              </w:rPr>
            </w:pPr>
            <w:r w:rsidRPr="00785E75">
              <w:rPr>
                <w:rFonts w:ascii="Arial" w:eastAsia="Aptos" w:hAnsi="Arial" w:cs="Arial"/>
              </w:rPr>
              <w:t>Main Scenario</w:t>
            </w:r>
          </w:p>
        </w:tc>
        <w:tc>
          <w:tcPr>
            <w:tcW w:w="4665" w:type="dxa"/>
            <w:tcMar>
              <w:left w:w="105" w:type="dxa"/>
              <w:right w:w="105" w:type="dxa"/>
            </w:tcMar>
          </w:tcPr>
          <w:p w14:paraId="6A8200FF" w14:textId="77777777" w:rsidR="00EC0959" w:rsidRPr="00785E75" w:rsidRDefault="00EC0959" w:rsidP="00321118">
            <w:pPr>
              <w:rPr>
                <w:rFonts w:ascii="Arial" w:eastAsia="Aptos" w:hAnsi="Arial" w:cs="Arial"/>
              </w:rPr>
            </w:pPr>
          </w:p>
          <w:p w14:paraId="186D2070" w14:textId="77777777" w:rsidR="00EC0959" w:rsidRPr="00785E75" w:rsidRDefault="00EC0959" w:rsidP="005F3C69">
            <w:pPr>
              <w:pStyle w:val="ListParagraph"/>
              <w:numPr>
                <w:ilvl w:val="0"/>
                <w:numId w:val="42"/>
              </w:numPr>
              <w:spacing w:after="5" w:line="266" w:lineRule="auto"/>
              <w:ind w:right="0"/>
              <w:rPr>
                <w:rFonts w:ascii="Arial" w:eastAsia="Aptos" w:hAnsi="Arial" w:cs="Arial"/>
              </w:rPr>
            </w:pPr>
            <w:r w:rsidRPr="00785E75">
              <w:rPr>
                <w:rFonts w:ascii="Arial" w:eastAsia="Aptos" w:hAnsi="Arial" w:cs="Arial"/>
              </w:rPr>
              <w:t xml:space="preserve">Parish Staff logs in to the system </w:t>
            </w:r>
          </w:p>
          <w:p w14:paraId="2D822E72" w14:textId="77777777" w:rsidR="00EC0959" w:rsidRPr="00785E75" w:rsidRDefault="00EC0959" w:rsidP="005F3C69">
            <w:pPr>
              <w:pStyle w:val="ListParagraph"/>
              <w:numPr>
                <w:ilvl w:val="0"/>
                <w:numId w:val="42"/>
              </w:numPr>
              <w:spacing w:after="5" w:line="266" w:lineRule="auto"/>
              <w:ind w:right="0"/>
              <w:rPr>
                <w:rFonts w:ascii="Arial" w:eastAsia="Aptos" w:hAnsi="Arial" w:cs="Arial"/>
                <w:lang w:val="en-US"/>
              </w:rPr>
            </w:pPr>
            <w:r w:rsidRPr="00785E75">
              <w:rPr>
                <w:rFonts w:ascii="Arial" w:eastAsia="Aptos" w:hAnsi="Arial" w:cs="Arial"/>
              </w:rPr>
              <w:t>Parish views the dashboard</w:t>
            </w:r>
          </w:p>
          <w:p w14:paraId="763CA95F" w14:textId="77777777" w:rsidR="00EC0959" w:rsidRPr="00785E75" w:rsidRDefault="00EC0959" w:rsidP="005F3C69">
            <w:pPr>
              <w:pStyle w:val="ListParagraph"/>
              <w:numPr>
                <w:ilvl w:val="0"/>
                <w:numId w:val="42"/>
              </w:numPr>
              <w:spacing w:after="5" w:line="266" w:lineRule="auto"/>
              <w:ind w:right="0"/>
              <w:rPr>
                <w:rFonts w:ascii="Arial" w:eastAsia="Aptos" w:hAnsi="Arial" w:cs="Arial"/>
                <w:lang w:val="en-US"/>
              </w:rPr>
            </w:pPr>
            <w:r w:rsidRPr="00785E75">
              <w:rPr>
                <w:rFonts w:ascii="Arial" w:eastAsia="Aptos" w:hAnsi="Arial" w:cs="Arial"/>
              </w:rPr>
              <w:t xml:space="preserve">Parish Staff views the columbary map </w:t>
            </w:r>
          </w:p>
          <w:p w14:paraId="103A992D" w14:textId="77777777" w:rsidR="00EC0959" w:rsidRPr="00785E75" w:rsidRDefault="00EC0959" w:rsidP="005F3C69">
            <w:pPr>
              <w:pStyle w:val="ListParagraph"/>
              <w:numPr>
                <w:ilvl w:val="0"/>
                <w:numId w:val="42"/>
              </w:numPr>
              <w:spacing w:after="5" w:line="266" w:lineRule="auto"/>
              <w:ind w:right="0"/>
              <w:rPr>
                <w:rFonts w:ascii="Arial" w:eastAsia="Aptos" w:hAnsi="Arial" w:cs="Arial"/>
                <w:lang w:val="en-US"/>
              </w:rPr>
            </w:pPr>
            <w:r w:rsidRPr="00785E75">
              <w:rPr>
                <w:rFonts w:ascii="Arial" w:eastAsia="Aptos" w:hAnsi="Arial" w:cs="Arial"/>
              </w:rPr>
              <w:t>Parish Staff can view the available columbaries</w:t>
            </w:r>
          </w:p>
          <w:p w14:paraId="331309F9" w14:textId="77777777" w:rsidR="00EC0959" w:rsidRPr="00785E75" w:rsidRDefault="00EC0959" w:rsidP="005F3C69">
            <w:pPr>
              <w:pStyle w:val="ListParagraph"/>
              <w:numPr>
                <w:ilvl w:val="0"/>
                <w:numId w:val="42"/>
              </w:numPr>
              <w:spacing w:after="5" w:line="266" w:lineRule="auto"/>
              <w:ind w:right="0"/>
              <w:rPr>
                <w:rFonts w:ascii="Arial" w:eastAsia="Aptos" w:hAnsi="Arial" w:cs="Arial"/>
                <w:lang w:val="en-US"/>
              </w:rPr>
            </w:pPr>
            <w:r w:rsidRPr="00785E75">
              <w:rPr>
                <w:rFonts w:ascii="Arial" w:eastAsia="Aptos" w:hAnsi="Arial" w:cs="Arial"/>
              </w:rPr>
              <w:t>Parish Staff navigates the mic icon and clicks on it.</w:t>
            </w:r>
          </w:p>
          <w:p w14:paraId="7C7258E4" w14:textId="77777777" w:rsidR="00EC0959" w:rsidRPr="00785E75" w:rsidRDefault="00EC0959" w:rsidP="005F3C69">
            <w:pPr>
              <w:pStyle w:val="ListParagraph"/>
              <w:numPr>
                <w:ilvl w:val="0"/>
                <w:numId w:val="42"/>
              </w:numPr>
              <w:spacing w:after="5" w:line="266" w:lineRule="auto"/>
              <w:ind w:right="0"/>
              <w:rPr>
                <w:rFonts w:ascii="Arial" w:eastAsia="Aptos" w:hAnsi="Arial" w:cs="Arial"/>
                <w:lang w:val="en-US"/>
              </w:rPr>
            </w:pPr>
            <w:r w:rsidRPr="00785E75">
              <w:rPr>
                <w:rFonts w:ascii="Arial" w:eastAsia="Aptos" w:hAnsi="Arial" w:cs="Arial"/>
              </w:rPr>
              <w:t>AI assistant is now opened and ready for prompts</w:t>
            </w:r>
          </w:p>
          <w:p w14:paraId="49C90EF3" w14:textId="77777777" w:rsidR="00EC0959" w:rsidRPr="00785E75" w:rsidRDefault="00EC0959" w:rsidP="005F3C69">
            <w:pPr>
              <w:pStyle w:val="ListParagraph"/>
              <w:numPr>
                <w:ilvl w:val="0"/>
                <w:numId w:val="42"/>
              </w:numPr>
              <w:spacing w:after="5" w:line="266" w:lineRule="auto"/>
              <w:ind w:right="0"/>
              <w:rPr>
                <w:rFonts w:ascii="Arial" w:eastAsia="Aptos" w:hAnsi="Arial" w:cs="Arial"/>
                <w:lang w:val="en-US"/>
              </w:rPr>
            </w:pPr>
            <w:r w:rsidRPr="00785E75">
              <w:rPr>
                <w:rFonts w:ascii="Arial" w:eastAsia="Aptos" w:hAnsi="Arial" w:cs="Arial"/>
              </w:rPr>
              <w:t>Parish staff inputs his prompt</w:t>
            </w:r>
          </w:p>
          <w:p w14:paraId="414F5E50" w14:textId="77777777" w:rsidR="00EC0959" w:rsidRPr="00785E75" w:rsidRDefault="00EC0959" w:rsidP="005F3C69">
            <w:pPr>
              <w:pStyle w:val="ListParagraph"/>
              <w:numPr>
                <w:ilvl w:val="0"/>
                <w:numId w:val="42"/>
              </w:numPr>
              <w:spacing w:after="5" w:line="266" w:lineRule="auto"/>
              <w:ind w:right="0"/>
              <w:rPr>
                <w:rFonts w:ascii="Arial" w:eastAsia="Aptos" w:hAnsi="Arial" w:cs="Arial"/>
                <w:lang w:val="en-US"/>
              </w:rPr>
            </w:pPr>
            <w:r w:rsidRPr="00785E75">
              <w:rPr>
                <w:rFonts w:ascii="Arial" w:eastAsia="Aptos" w:hAnsi="Arial" w:cs="Arial"/>
              </w:rPr>
              <w:t>Ai assistant answers the query.</w:t>
            </w:r>
          </w:p>
        </w:tc>
      </w:tr>
    </w:tbl>
    <w:p w14:paraId="40A0E146" w14:textId="77777777" w:rsidR="009C635C" w:rsidRPr="00785E75" w:rsidRDefault="009C635C" w:rsidP="00D6603D">
      <w:pPr>
        <w:pStyle w:val="ListParagraph"/>
        <w:numPr>
          <w:ilvl w:val="0"/>
          <w:numId w:val="0"/>
        </w:numPr>
        <w:ind w:left="780"/>
        <w:rPr>
          <w:rFonts w:ascii="Arial" w:hAnsi="Arial" w:cs="Arial"/>
        </w:rPr>
      </w:pPr>
    </w:p>
    <w:p w14:paraId="0074CAA5" w14:textId="630DF7DD" w:rsidR="00DA7F8D" w:rsidRPr="00785E75" w:rsidRDefault="00DA7F8D" w:rsidP="00DA7F8D">
      <w:pPr>
        <w:pStyle w:val="Caption"/>
        <w:keepNext/>
        <w:rPr>
          <w:rFonts w:ascii="Arial" w:hAnsi="Arial" w:cs="Arial"/>
        </w:rPr>
      </w:pPr>
      <w:r w:rsidRPr="00785E75">
        <w:rPr>
          <w:rFonts w:ascii="Arial" w:hAnsi="Arial" w:cs="Arial"/>
        </w:rPr>
        <w:t xml:space="preserve">Table </w:t>
      </w:r>
      <w:r w:rsidRPr="00785E75">
        <w:rPr>
          <w:rFonts w:ascii="Arial" w:hAnsi="Arial" w:cs="Arial"/>
        </w:rPr>
        <w:fldChar w:fldCharType="begin"/>
      </w:r>
      <w:r w:rsidRPr="00785E75">
        <w:rPr>
          <w:rFonts w:ascii="Arial" w:hAnsi="Arial" w:cs="Arial"/>
        </w:rPr>
        <w:instrText xml:space="preserve"> SEQ Table \* ARABIC </w:instrText>
      </w:r>
      <w:r w:rsidRPr="00785E75">
        <w:rPr>
          <w:rFonts w:ascii="Arial" w:hAnsi="Arial" w:cs="Arial"/>
        </w:rPr>
        <w:fldChar w:fldCharType="separate"/>
      </w:r>
      <w:r w:rsidRPr="00785E75">
        <w:rPr>
          <w:rFonts w:ascii="Arial" w:hAnsi="Arial" w:cs="Arial"/>
          <w:noProof/>
        </w:rPr>
        <w:t>6</w:t>
      </w:r>
      <w:r w:rsidRPr="00785E75">
        <w:rPr>
          <w:rFonts w:ascii="Arial" w:hAnsi="Arial" w:cs="Arial"/>
          <w:noProof/>
        </w:rPr>
        <w:fldChar w:fldCharType="end"/>
      </w:r>
      <w:r w:rsidRPr="00785E75">
        <w:rPr>
          <w:rFonts w:ascii="Arial" w:hAnsi="Arial" w:cs="Arial"/>
        </w:rPr>
        <w:t>: Manage Records</w:t>
      </w:r>
    </w:p>
    <w:tbl>
      <w:tblPr>
        <w:tblStyle w:val="TableGrid0"/>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65"/>
      </w:tblGrid>
      <w:tr w:rsidR="00BA1CE3" w:rsidRPr="00785E75" w14:paraId="5D82213D" w14:textId="77777777" w:rsidTr="00321118">
        <w:trPr>
          <w:trHeight w:val="300"/>
        </w:trPr>
        <w:tc>
          <w:tcPr>
            <w:tcW w:w="4665" w:type="dxa"/>
            <w:tcMar>
              <w:left w:w="105" w:type="dxa"/>
              <w:right w:w="105" w:type="dxa"/>
            </w:tcMar>
          </w:tcPr>
          <w:p w14:paraId="54CFD703" w14:textId="77777777" w:rsidR="00BA1CE3" w:rsidRPr="00785E75" w:rsidRDefault="00BA1CE3" w:rsidP="00321118">
            <w:pPr>
              <w:rPr>
                <w:rFonts w:ascii="Arial" w:eastAsia="Aptos" w:hAnsi="Arial" w:cs="Arial"/>
              </w:rPr>
            </w:pPr>
            <w:r w:rsidRPr="00785E75">
              <w:rPr>
                <w:rFonts w:ascii="Arial" w:eastAsia="Aptos" w:hAnsi="Arial" w:cs="Arial"/>
              </w:rPr>
              <w:t>Use Case Name</w:t>
            </w:r>
          </w:p>
        </w:tc>
        <w:tc>
          <w:tcPr>
            <w:tcW w:w="4665" w:type="dxa"/>
            <w:tcMar>
              <w:left w:w="105" w:type="dxa"/>
              <w:right w:w="105" w:type="dxa"/>
            </w:tcMar>
          </w:tcPr>
          <w:p w14:paraId="44787DE2" w14:textId="77777777" w:rsidR="00BA1CE3" w:rsidRPr="00785E75" w:rsidRDefault="00BA1CE3" w:rsidP="00321118">
            <w:pPr>
              <w:spacing w:line="259" w:lineRule="auto"/>
              <w:rPr>
                <w:rFonts w:ascii="Arial" w:eastAsia="Aptos" w:hAnsi="Arial" w:cs="Arial"/>
              </w:rPr>
            </w:pPr>
            <w:r w:rsidRPr="00785E75">
              <w:rPr>
                <w:rFonts w:ascii="Arial" w:eastAsia="Aptos" w:hAnsi="Arial" w:cs="Arial"/>
              </w:rPr>
              <w:t>Manage Records</w:t>
            </w:r>
          </w:p>
        </w:tc>
      </w:tr>
      <w:tr w:rsidR="00BA1CE3" w:rsidRPr="00785E75" w14:paraId="5348691E" w14:textId="77777777" w:rsidTr="00321118">
        <w:trPr>
          <w:trHeight w:val="300"/>
        </w:trPr>
        <w:tc>
          <w:tcPr>
            <w:tcW w:w="4665" w:type="dxa"/>
            <w:tcMar>
              <w:left w:w="105" w:type="dxa"/>
              <w:right w:w="105" w:type="dxa"/>
            </w:tcMar>
          </w:tcPr>
          <w:p w14:paraId="64420EB4" w14:textId="77777777" w:rsidR="00BA1CE3" w:rsidRPr="00785E75" w:rsidRDefault="00BA1CE3" w:rsidP="00321118">
            <w:pPr>
              <w:rPr>
                <w:rFonts w:ascii="Arial" w:eastAsia="Aptos" w:hAnsi="Arial" w:cs="Arial"/>
              </w:rPr>
            </w:pPr>
            <w:r w:rsidRPr="00785E75">
              <w:rPr>
                <w:rFonts w:ascii="Arial" w:eastAsia="Aptos" w:hAnsi="Arial" w:cs="Arial"/>
              </w:rPr>
              <w:t>Use Case Number</w:t>
            </w:r>
          </w:p>
        </w:tc>
        <w:tc>
          <w:tcPr>
            <w:tcW w:w="4665" w:type="dxa"/>
            <w:tcMar>
              <w:left w:w="105" w:type="dxa"/>
              <w:right w:w="105" w:type="dxa"/>
            </w:tcMar>
          </w:tcPr>
          <w:p w14:paraId="553AFEA8" w14:textId="77777777" w:rsidR="00BA1CE3" w:rsidRPr="00785E75" w:rsidRDefault="00BA1CE3" w:rsidP="00321118">
            <w:pPr>
              <w:rPr>
                <w:rFonts w:ascii="Arial" w:eastAsia="Aptos" w:hAnsi="Arial" w:cs="Arial"/>
              </w:rPr>
            </w:pPr>
            <w:r w:rsidRPr="00785E75">
              <w:rPr>
                <w:rFonts w:ascii="Arial" w:eastAsia="Aptos" w:hAnsi="Arial" w:cs="Arial"/>
              </w:rPr>
              <w:t>UC-05 customer</w:t>
            </w:r>
          </w:p>
        </w:tc>
      </w:tr>
      <w:tr w:rsidR="00BA1CE3" w:rsidRPr="00785E75" w14:paraId="1DD41067" w14:textId="77777777" w:rsidTr="00321118">
        <w:trPr>
          <w:trHeight w:val="300"/>
        </w:trPr>
        <w:tc>
          <w:tcPr>
            <w:tcW w:w="4665" w:type="dxa"/>
            <w:tcMar>
              <w:left w:w="105" w:type="dxa"/>
              <w:right w:w="105" w:type="dxa"/>
            </w:tcMar>
          </w:tcPr>
          <w:p w14:paraId="1BF587EE" w14:textId="77777777" w:rsidR="00BA1CE3" w:rsidRPr="00785E75" w:rsidRDefault="00BA1CE3" w:rsidP="00321118">
            <w:pPr>
              <w:rPr>
                <w:rFonts w:ascii="Arial" w:eastAsia="Aptos" w:hAnsi="Arial" w:cs="Arial"/>
              </w:rPr>
            </w:pPr>
            <w:r w:rsidRPr="00785E75">
              <w:rPr>
                <w:rFonts w:ascii="Arial" w:eastAsia="Aptos" w:hAnsi="Arial" w:cs="Arial"/>
              </w:rPr>
              <w:t>Actors</w:t>
            </w:r>
          </w:p>
        </w:tc>
        <w:tc>
          <w:tcPr>
            <w:tcW w:w="4665" w:type="dxa"/>
            <w:tcMar>
              <w:left w:w="105" w:type="dxa"/>
              <w:right w:w="105" w:type="dxa"/>
            </w:tcMar>
          </w:tcPr>
          <w:p w14:paraId="356C7BBF" w14:textId="77777777" w:rsidR="00BA1CE3" w:rsidRPr="00785E75" w:rsidRDefault="00BA1CE3" w:rsidP="00321118">
            <w:pPr>
              <w:rPr>
                <w:rFonts w:ascii="Arial" w:eastAsia="Aptos" w:hAnsi="Arial" w:cs="Arial"/>
              </w:rPr>
            </w:pPr>
            <w:r w:rsidRPr="00785E75">
              <w:rPr>
                <w:rFonts w:ascii="Arial" w:eastAsia="Aptos" w:hAnsi="Arial" w:cs="Arial"/>
              </w:rPr>
              <w:t>Parish Staff</w:t>
            </w:r>
          </w:p>
        </w:tc>
      </w:tr>
      <w:tr w:rsidR="00BA1CE3" w:rsidRPr="00785E75" w14:paraId="71C1B453" w14:textId="77777777" w:rsidTr="00321118">
        <w:trPr>
          <w:trHeight w:val="300"/>
        </w:trPr>
        <w:tc>
          <w:tcPr>
            <w:tcW w:w="4665" w:type="dxa"/>
            <w:tcMar>
              <w:left w:w="105" w:type="dxa"/>
              <w:right w:w="105" w:type="dxa"/>
            </w:tcMar>
          </w:tcPr>
          <w:p w14:paraId="6B85F3DE" w14:textId="77777777" w:rsidR="00BA1CE3" w:rsidRPr="00785E75" w:rsidRDefault="00BA1CE3" w:rsidP="00321118">
            <w:pPr>
              <w:spacing w:line="259" w:lineRule="auto"/>
              <w:rPr>
                <w:rFonts w:ascii="Arial" w:eastAsia="Aptos" w:hAnsi="Arial" w:cs="Arial"/>
              </w:rPr>
            </w:pPr>
            <w:r w:rsidRPr="00785E75">
              <w:rPr>
                <w:rFonts w:ascii="Arial" w:eastAsia="Aptos" w:hAnsi="Arial" w:cs="Arial"/>
              </w:rPr>
              <w:t>Description</w:t>
            </w:r>
          </w:p>
        </w:tc>
        <w:tc>
          <w:tcPr>
            <w:tcW w:w="4665" w:type="dxa"/>
            <w:tcMar>
              <w:left w:w="105" w:type="dxa"/>
              <w:right w:w="105" w:type="dxa"/>
            </w:tcMar>
          </w:tcPr>
          <w:p w14:paraId="0CE96B2F" w14:textId="77777777" w:rsidR="00BA1CE3" w:rsidRPr="00785E75" w:rsidRDefault="00BA1CE3" w:rsidP="00321118">
            <w:pPr>
              <w:rPr>
                <w:rFonts w:ascii="Arial" w:eastAsia="Aptos" w:hAnsi="Arial" w:cs="Arial"/>
              </w:rPr>
            </w:pPr>
            <w:r w:rsidRPr="00785E75">
              <w:rPr>
                <w:rFonts w:ascii="Arial" w:eastAsia="Aptos" w:hAnsi="Arial" w:cs="Arial"/>
              </w:rPr>
              <w:t>This use case describes how the parish staff opens the CBA system to update, create and delete customer and columbary records.</w:t>
            </w:r>
          </w:p>
        </w:tc>
      </w:tr>
      <w:tr w:rsidR="00BA1CE3" w:rsidRPr="00785E75" w14:paraId="03E4D8B6" w14:textId="77777777" w:rsidTr="00321118">
        <w:trPr>
          <w:trHeight w:val="300"/>
        </w:trPr>
        <w:tc>
          <w:tcPr>
            <w:tcW w:w="4665" w:type="dxa"/>
            <w:tcMar>
              <w:left w:w="105" w:type="dxa"/>
              <w:right w:w="105" w:type="dxa"/>
            </w:tcMar>
          </w:tcPr>
          <w:p w14:paraId="2F2FD495" w14:textId="77777777" w:rsidR="00BA1CE3" w:rsidRPr="00785E75" w:rsidRDefault="00BA1CE3" w:rsidP="00321118">
            <w:pPr>
              <w:rPr>
                <w:rFonts w:ascii="Arial" w:eastAsia="Aptos" w:hAnsi="Arial" w:cs="Arial"/>
              </w:rPr>
            </w:pPr>
            <w:r w:rsidRPr="00785E75">
              <w:rPr>
                <w:rFonts w:ascii="Arial" w:eastAsia="Aptos" w:hAnsi="Arial" w:cs="Arial"/>
              </w:rPr>
              <w:t>Pre-Conditions</w:t>
            </w:r>
          </w:p>
        </w:tc>
        <w:tc>
          <w:tcPr>
            <w:tcW w:w="4665" w:type="dxa"/>
            <w:tcMar>
              <w:left w:w="105" w:type="dxa"/>
              <w:right w:w="105" w:type="dxa"/>
            </w:tcMar>
          </w:tcPr>
          <w:p w14:paraId="58FB187E" w14:textId="77777777" w:rsidR="00BA1CE3" w:rsidRPr="00785E75" w:rsidRDefault="00BA1CE3" w:rsidP="005F3C69">
            <w:pPr>
              <w:pStyle w:val="ListParagraph"/>
              <w:numPr>
                <w:ilvl w:val="0"/>
                <w:numId w:val="46"/>
              </w:numPr>
              <w:spacing w:after="5" w:line="266" w:lineRule="auto"/>
              <w:ind w:right="0"/>
              <w:rPr>
                <w:rFonts w:ascii="Arial" w:eastAsia="Aptos" w:hAnsi="Arial" w:cs="Arial"/>
              </w:rPr>
            </w:pPr>
            <w:r w:rsidRPr="00785E75">
              <w:rPr>
                <w:rFonts w:ascii="Arial" w:eastAsia="Aptos" w:hAnsi="Arial" w:cs="Arial"/>
              </w:rPr>
              <w:t>The parish staff member has valid login credentials (username and password).</w:t>
            </w:r>
          </w:p>
          <w:p w14:paraId="33E774BD" w14:textId="77777777" w:rsidR="00BA1CE3" w:rsidRPr="00785E75" w:rsidRDefault="00BA1CE3" w:rsidP="005F3C69">
            <w:pPr>
              <w:pStyle w:val="ListParagraph"/>
              <w:numPr>
                <w:ilvl w:val="0"/>
                <w:numId w:val="46"/>
              </w:numPr>
              <w:spacing w:after="5" w:line="266" w:lineRule="auto"/>
              <w:ind w:right="0"/>
              <w:rPr>
                <w:rFonts w:ascii="Arial" w:eastAsia="Aptos" w:hAnsi="Arial" w:cs="Arial"/>
              </w:rPr>
            </w:pPr>
            <w:r w:rsidRPr="00785E75">
              <w:rPr>
                <w:rFonts w:ascii="Arial" w:eastAsia="Aptos" w:hAnsi="Arial" w:cs="Arial"/>
              </w:rPr>
              <w:t>The CBA system is operational and accessible.</w:t>
            </w:r>
          </w:p>
          <w:p w14:paraId="51763DC4" w14:textId="77777777" w:rsidR="00BA1CE3" w:rsidRPr="00785E75" w:rsidRDefault="00BA1CE3" w:rsidP="005F3C69">
            <w:pPr>
              <w:pStyle w:val="ListParagraph"/>
              <w:numPr>
                <w:ilvl w:val="0"/>
                <w:numId w:val="45"/>
              </w:numPr>
              <w:spacing w:after="5" w:line="266" w:lineRule="auto"/>
              <w:ind w:right="0"/>
              <w:rPr>
                <w:rFonts w:ascii="Arial" w:eastAsia="Aptos" w:hAnsi="Arial" w:cs="Arial"/>
              </w:rPr>
            </w:pPr>
            <w:r w:rsidRPr="00785E75">
              <w:rPr>
                <w:rFonts w:ascii="Arial" w:eastAsia="Aptos" w:hAnsi="Arial" w:cs="Arial"/>
              </w:rPr>
              <w:t>The parish staff’s access permissions are properly configured in the system.</w:t>
            </w:r>
          </w:p>
          <w:p w14:paraId="402C7081" w14:textId="77777777" w:rsidR="00BA1CE3" w:rsidRPr="00785E75" w:rsidRDefault="00BA1CE3" w:rsidP="005F3C69">
            <w:pPr>
              <w:pStyle w:val="ListParagraph"/>
              <w:numPr>
                <w:ilvl w:val="0"/>
                <w:numId w:val="45"/>
              </w:numPr>
              <w:spacing w:after="5" w:line="266" w:lineRule="auto"/>
              <w:ind w:right="0"/>
              <w:rPr>
                <w:rFonts w:ascii="Arial" w:eastAsia="Aptos" w:hAnsi="Arial" w:cs="Arial"/>
              </w:rPr>
            </w:pPr>
            <w:r w:rsidRPr="00785E75">
              <w:rPr>
                <w:rFonts w:ascii="Arial" w:eastAsia="Aptos" w:hAnsi="Arial" w:cs="Arial"/>
              </w:rPr>
              <w:t>Parish staff is Logged-in in the system</w:t>
            </w:r>
          </w:p>
        </w:tc>
      </w:tr>
      <w:tr w:rsidR="00BA1CE3" w:rsidRPr="00785E75" w14:paraId="6C73D305" w14:textId="77777777" w:rsidTr="00321118">
        <w:trPr>
          <w:trHeight w:val="300"/>
        </w:trPr>
        <w:tc>
          <w:tcPr>
            <w:tcW w:w="4665" w:type="dxa"/>
            <w:tcMar>
              <w:left w:w="105" w:type="dxa"/>
              <w:right w:w="105" w:type="dxa"/>
            </w:tcMar>
          </w:tcPr>
          <w:p w14:paraId="7D5A7B68" w14:textId="77777777" w:rsidR="00BA1CE3" w:rsidRPr="00785E75" w:rsidRDefault="00BA1CE3" w:rsidP="00321118">
            <w:pPr>
              <w:rPr>
                <w:rFonts w:ascii="Arial" w:eastAsia="Aptos" w:hAnsi="Arial" w:cs="Arial"/>
              </w:rPr>
            </w:pPr>
            <w:r w:rsidRPr="00785E75">
              <w:rPr>
                <w:rFonts w:ascii="Arial" w:eastAsia="Aptos" w:hAnsi="Arial" w:cs="Arial"/>
              </w:rPr>
              <w:t>Post Conditions</w:t>
            </w:r>
          </w:p>
        </w:tc>
        <w:tc>
          <w:tcPr>
            <w:tcW w:w="4665" w:type="dxa"/>
            <w:tcMar>
              <w:left w:w="105" w:type="dxa"/>
              <w:right w:w="105" w:type="dxa"/>
            </w:tcMar>
          </w:tcPr>
          <w:p w14:paraId="133D34F4" w14:textId="77777777" w:rsidR="00BA1CE3" w:rsidRPr="00785E75" w:rsidRDefault="00BA1CE3" w:rsidP="005F3C69">
            <w:pPr>
              <w:pStyle w:val="ListParagraph"/>
              <w:numPr>
                <w:ilvl w:val="0"/>
                <w:numId w:val="46"/>
              </w:numPr>
              <w:spacing w:after="5" w:line="266" w:lineRule="auto"/>
              <w:ind w:right="0"/>
              <w:rPr>
                <w:rFonts w:ascii="Arial" w:eastAsia="Aptos" w:hAnsi="Arial" w:cs="Arial"/>
              </w:rPr>
            </w:pPr>
            <w:r w:rsidRPr="00785E75">
              <w:rPr>
                <w:rFonts w:ascii="Arial" w:eastAsia="Aptos" w:hAnsi="Arial" w:cs="Arial"/>
              </w:rPr>
              <w:t>The parish staff perform their duties, including managing customer records.</w:t>
            </w:r>
          </w:p>
          <w:p w14:paraId="2E2524F9" w14:textId="77777777" w:rsidR="00BA1CE3" w:rsidRPr="00785E75" w:rsidRDefault="00BA1CE3" w:rsidP="005F3C69">
            <w:pPr>
              <w:pStyle w:val="ListParagraph"/>
              <w:numPr>
                <w:ilvl w:val="0"/>
                <w:numId w:val="46"/>
              </w:numPr>
              <w:spacing w:after="5" w:line="266" w:lineRule="auto"/>
              <w:ind w:right="0"/>
              <w:rPr>
                <w:rFonts w:ascii="Arial" w:eastAsia="Aptos" w:hAnsi="Arial" w:cs="Arial"/>
                <w:lang w:val="en-US"/>
              </w:rPr>
            </w:pPr>
            <w:r w:rsidRPr="00785E75">
              <w:rPr>
                <w:rFonts w:ascii="Arial" w:eastAsia="Aptos" w:hAnsi="Arial" w:cs="Arial"/>
              </w:rPr>
              <w:t>The Parish staff can add, edit and delete records.</w:t>
            </w:r>
          </w:p>
          <w:p w14:paraId="62081E00" w14:textId="77777777" w:rsidR="00BA1CE3" w:rsidRPr="00785E75" w:rsidRDefault="00BA1CE3" w:rsidP="005F3C69">
            <w:pPr>
              <w:pStyle w:val="ListParagraph"/>
              <w:numPr>
                <w:ilvl w:val="0"/>
                <w:numId w:val="46"/>
              </w:numPr>
              <w:spacing w:after="5" w:line="266" w:lineRule="auto"/>
              <w:ind w:right="0"/>
              <w:rPr>
                <w:rFonts w:ascii="Arial" w:eastAsia="Aptos" w:hAnsi="Arial" w:cs="Arial"/>
                <w:lang w:val="en-US"/>
              </w:rPr>
            </w:pPr>
            <w:r w:rsidRPr="00785E75">
              <w:rPr>
                <w:rFonts w:ascii="Arial" w:eastAsia="Aptos" w:hAnsi="Arial" w:cs="Arial"/>
              </w:rPr>
              <w:t>Parish staff can scan new applications</w:t>
            </w:r>
          </w:p>
        </w:tc>
      </w:tr>
      <w:tr w:rsidR="00BA1CE3" w:rsidRPr="00785E75" w14:paraId="4CF93C06" w14:textId="77777777" w:rsidTr="00321118">
        <w:trPr>
          <w:trHeight w:val="300"/>
        </w:trPr>
        <w:tc>
          <w:tcPr>
            <w:tcW w:w="4665" w:type="dxa"/>
            <w:tcMar>
              <w:left w:w="105" w:type="dxa"/>
              <w:right w:w="105" w:type="dxa"/>
            </w:tcMar>
          </w:tcPr>
          <w:p w14:paraId="32734BAC" w14:textId="77777777" w:rsidR="00BA1CE3" w:rsidRPr="00785E75" w:rsidRDefault="00BA1CE3" w:rsidP="00321118">
            <w:pPr>
              <w:rPr>
                <w:rFonts w:ascii="Arial" w:eastAsia="Aptos" w:hAnsi="Arial" w:cs="Arial"/>
              </w:rPr>
            </w:pPr>
            <w:r w:rsidRPr="00785E75">
              <w:rPr>
                <w:rFonts w:ascii="Arial" w:eastAsia="Aptos" w:hAnsi="Arial" w:cs="Arial"/>
              </w:rPr>
              <w:t>Main Scenario</w:t>
            </w:r>
          </w:p>
        </w:tc>
        <w:tc>
          <w:tcPr>
            <w:tcW w:w="4665" w:type="dxa"/>
            <w:tcMar>
              <w:left w:w="105" w:type="dxa"/>
              <w:right w:w="105" w:type="dxa"/>
            </w:tcMar>
          </w:tcPr>
          <w:p w14:paraId="0C2ACBD8" w14:textId="77777777" w:rsidR="00BA1CE3" w:rsidRPr="00785E75" w:rsidRDefault="00BA1CE3" w:rsidP="005F3C69">
            <w:pPr>
              <w:pStyle w:val="ListParagraph"/>
              <w:numPr>
                <w:ilvl w:val="0"/>
                <w:numId w:val="44"/>
              </w:numPr>
              <w:spacing w:after="0" w:line="240" w:lineRule="auto"/>
              <w:ind w:right="0"/>
              <w:rPr>
                <w:rFonts w:ascii="Arial" w:eastAsia="Aptos" w:hAnsi="Arial" w:cs="Arial"/>
                <w:lang w:val="en-US"/>
              </w:rPr>
            </w:pPr>
            <w:r w:rsidRPr="00785E75">
              <w:rPr>
                <w:rFonts w:ascii="Arial" w:eastAsia="Aptos" w:hAnsi="Arial" w:cs="Arial"/>
              </w:rPr>
              <w:t>The parish staff logs in to the system</w:t>
            </w:r>
          </w:p>
          <w:p w14:paraId="60DAE672" w14:textId="77777777" w:rsidR="00BA1CE3" w:rsidRPr="00785E75" w:rsidRDefault="00BA1CE3" w:rsidP="005F3C69">
            <w:pPr>
              <w:pStyle w:val="ListParagraph"/>
              <w:numPr>
                <w:ilvl w:val="0"/>
                <w:numId w:val="44"/>
              </w:numPr>
              <w:spacing w:after="0" w:line="240" w:lineRule="auto"/>
              <w:ind w:right="0"/>
              <w:rPr>
                <w:rFonts w:ascii="Arial" w:eastAsia="Aptos" w:hAnsi="Arial" w:cs="Arial"/>
                <w:lang w:val="en-US"/>
              </w:rPr>
            </w:pPr>
            <w:r w:rsidRPr="00785E75">
              <w:rPr>
                <w:rFonts w:ascii="Arial" w:eastAsia="Aptos" w:hAnsi="Arial" w:cs="Arial"/>
              </w:rPr>
              <w:t>The parish staff has three options add, edit and delete</w:t>
            </w:r>
          </w:p>
          <w:p w14:paraId="48C7A078" w14:textId="77777777" w:rsidR="00BA1CE3" w:rsidRPr="00785E75" w:rsidRDefault="00BA1CE3" w:rsidP="005F3C69">
            <w:pPr>
              <w:pStyle w:val="ListParagraph"/>
              <w:numPr>
                <w:ilvl w:val="0"/>
                <w:numId w:val="44"/>
              </w:numPr>
              <w:spacing w:after="0" w:line="240" w:lineRule="auto"/>
              <w:ind w:right="0"/>
              <w:rPr>
                <w:rFonts w:ascii="Arial" w:eastAsia="Aptos" w:hAnsi="Arial" w:cs="Arial"/>
                <w:lang w:val="en-US"/>
              </w:rPr>
            </w:pPr>
            <w:r w:rsidRPr="00785E75">
              <w:rPr>
                <w:rFonts w:ascii="Arial" w:eastAsia="Aptos" w:hAnsi="Arial" w:cs="Arial"/>
              </w:rPr>
              <w:t>The parish staff clicks on the “add” button to add new records.</w:t>
            </w:r>
          </w:p>
          <w:p w14:paraId="2D63FB81" w14:textId="77777777" w:rsidR="00BA1CE3" w:rsidRPr="00785E75" w:rsidRDefault="00BA1CE3" w:rsidP="005F3C69">
            <w:pPr>
              <w:pStyle w:val="ListParagraph"/>
              <w:numPr>
                <w:ilvl w:val="0"/>
                <w:numId w:val="44"/>
              </w:numPr>
              <w:spacing w:after="0" w:line="240" w:lineRule="auto"/>
              <w:ind w:right="0"/>
              <w:rPr>
                <w:rFonts w:ascii="Arial" w:eastAsia="Aptos" w:hAnsi="Arial" w:cs="Arial"/>
                <w:lang w:val="en-US"/>
              </w:rPr>
            </w:pPr>
            <w:r w:rsidRPr="00785E75">
              <w:rPr>
                <w:rFonts w:ascii="Arial" w:eastAsia="Aptos" w:hAnsi="Arial" w:cs="Arial"/>
              </w:rPr>
              <w:t>The parish staff clicks on an existing columbary record and clicks on edit.</w:t>
            </w:r>
          </w:p>
          <w:p w14:paraId="6FB44A85" w14:textId="77777777" w:rsidR="00BA1CE3" w:rsidRPr="00785E75" w:rsidRDefault="00BA1CE3" w:rsidP="005F3C69">
            <w:pPr>
              <w:pStyle w:val="ListParagraph"/>
              <w:numPr>
                <w:ilvl w:val="0"/>
                <w:numId w:val="44"/>
              </w:numPr>
              <w:spacing w:after="0" w:line="240" w:lineRule="auto"/>
              <w:ind w:right="0"/>
              <w:rPr>
                <w:rFonts w:ascii="Arial" w:eastAsia="Aptos" w:hAnsi="Arial" w:cs="Arial"/>
                <w:lang w:val="en-US"/>
              </w:rPr>
            </w:pPr>
            <w:r w:rsidRPr="00785E75">
              <w:rPr>
                <w:rFonts w:ascii="Arial" w:eastAsia="Aptos" w:hAnsi="Arial" w:cs="Arial"/>
              </w:rPr>
              <w:t>The Parish staff opens an existing columbary record and clicks on delete.</w:t>
            </w:r>
          </w:p>
          <w:p w14:paraId="729BB52B" w14:textId="77777777" w:rsidR="00BA1CE3" w:rsidRPr="00785E75" w:rsidRDefault="00BA1CE3" w:rsidP="005F3C69">
            <w:pPr>
              <w:pStyle w:val="ListParagraph"/>
              <w:numPr>
                <w:ilvl w:val="0"/>
                <w:numId w:val="44"/>
              </w:numPr>
              <w:spacing w:after="0" w:line="240" w:lineRule="auto"/>
              <w:ind w:right="0"/>
              <w:rPr>
                <w:rFonts w:ascii="Arial" w:eastAsia="Aptos" w:hAnsi="Arial" w:cs="Arial"/>
                <w:lang w:val="en-US"/>
              </w:rPr>
            </w:pPr>
            <w:r w:rsidRPr="00785E75">
              <w:rPr>
                <w:rFonts w:ascii="Arial" w:eastAsia="Aptos" w:hAnsi="Arial" w:cs="Arial"/>
              </w:rPr>
              <w:t>The parish staff clicks on the “Save button”</w:t>
            </w:r>
          </w:p>
          <w:p w14:paraId="5A821F57" w14:textId="77777777" w:rsidR="00BA1CE3" w:rsidRPr="00785E75" w:rsidRDefault="00BA1CE3" w:rsidP="00321118">
            <w:pPr>
              <w:rPr>
                <w:rFonts w:ascii="Arial" w:eastAsia="Aptos" w:hAnsi="Arial" w:cs="Arial"/>
              </w:rPr>
            </w:pPr>
          </w:p>
        </w:tc>
      </w:tr>
    </w:tbl>
    <w:p w14:paraId="1BB39E62" w14:textId="77777777" w:rsidR="00BA1CE3" w:rsidRPr="00785E75" w:rsidRDefault="00BA1CE3" w:rsidP="00D6603D">
      <w:pPr>
        <w:pStyle w:val="ListParagraph"/>
        <w:numPr>
          <w:ilvl w:val="0"/>
          <w:numId w:val="0"/>
        </w:numPr>
        <w:ind w:left="780"/>
        <w:rPr>
          <w:rFonts w:ascii="Arial" w:hAnsi="Arial" w:cs="Arial"/>
        </w:rPr>
      </w:pPr>
    </w:p>
    <w:p w14:paraId="316DB8B8" w14:textId="6CCB4EBA" w:rsidR="00DA7F8D" w:rsidRPr="00785E75" w:rsidRDefault="00DA7F8D" w:rsidP="00DA7F8D">
      <w:pPr>
        <w:pStyle w:val="Caption"/>
        <w:keepNext/>
        <w:rPr>
          <w:rFonts w:ascii="Arial" w:hAnsi="Arial" w:cs="Arial"/>
        </w:rPr>
      </w:pPr>
      <w:r w:rsidRPr="00785E75">
        <w:rPr>
          <w:rFonts w:ascii="Arial" w:hAnsi="Arial" w:cs="Arial"/>
        </w:rPr>
        <w:t xml:space="preserve">Table </w:t>
      </w:r>
      <w:r w:rsidRPr="00785E75">
        <w:rPr>
          <w:rFonts w:ascii="Arial" w:hAnsi="Arial" w:cs="Arial"/>
        </w:rPr>
        <w:fldChar w:fldCharType="begin"/>
      </w:r>
      <w:r w:rsidRPr="00785E75">
        <w:rPr>
          <w:rFonts w:ascii="Arial" w:hAnsi="Arial" w:cs="Arial"/>
        </w:rPr>
        <w:instrText xml:space="preserve"> SEQ Table \* ARABIC </w:instrText>
      </w:r>
      <w:r w:rsidRPr="00785E75">
        <w:rPr>
          <w:rFonts w:ascii="Arial" w:hAnsi="Arial" w:cs="Arial"/>
        </w:rPr>
        <w:fldChar w:fldCharType="separate"/>
      </w:r>
      <w:r w:rsidRPr="00785E75">
        <w:rPr>
          <w:rFonts w:ascii="Arial" w:hAnsi="Arial" w:cs="Arial"/>
          <w:noProof/>
        </w:rPr>
        <w:t>7</w:t>
      </w:r>
      <w:r w:rsidRPr="00785E75">
        <w:rPr>
          <w:rFonts w:ascii="Arial" w:hAnsi="Arial" w:cs="Arial"/>
          <w:noProof/>
        </w:rPr>
        <w:fldChar w:fldCharType="end"/>
      </w:r>
      <w:r w:rsidRPr="00785E75">
        <w:rPr>
          <w:rFonts w:ascii="Arial" w:hAnsi="Arial" w:cs="Arial"/>
        </w:rPr>
        <w:t>: Manage Accounts</w:t>
      </w:r>
    </w:p>
    <w:tbl>
      <w:tblPr>
        <w:tblStyle w:val="TableGrid0"/>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65"/>
      </w:tblGrid>
      <w:tr w:rsidR="00A42428" w:rsidRPr="00785E75" w14:paraId="426D2970" w14:textId="77777777" w:rsidTr="00321118">
        <w:trPr>
          <w:trHeight w:val="300"/>
        </w:trPr>
        <w:tc>
          <w:tcPr>
            <w:tcW w:w="4665" w:type="dxa"/>
            <w:tcMar>
              <w:left w:w="105" w:type="dxa"/>
              <w:right w:w="105" w:type="dxa"/>
            </w:tcMar>
          </w:tcPr>
          <w:p w14:paraId="6124FCC0" w14:textId="77777777" w:rsidR="00A42428" w:rsidRPr="00785E75" w:rsidRDefault="00A42428" w:rsidP="00321118">
            <w:pPr>
              <w:rPr>
                <w:rFonts w:ascii="Arial" w:eastAsia="Aptos" w:hAnsi="Arial" w:cs="Arial"/>
              </w:rPr>
            </w:pPr>
            <w:r w:rsidRPr="00785E75">
              <w:rPr>
                <w:rFonts w:ascii="Arial" w:eastAsia="Aptos" w:hAnsi="Arial" w:cs="Arial"/>
              </w:rPr>
              <w:t>Use Case Name</w:t>
            </w:r>
          </w:p>
        </w:tc>
        <w:tc>
          <w:tcPr>
            <w:tcW w:w="4665" w:type="dxa"/>
            <w:tcMar>
              <w:left w:w="105" w:type="dxa"/>
              <w:right w:w="105" w:type="dxa"/>
            </w:tcMar>
          </w:tcPr>
          <w:p w14:paraId="630142D1" w14:textId="77777777" w:rsidR="00A42428" w:rsidRPr="00785E75" w:rsidRDefault="00A42428" w:rsidP="00321118">
            <w:pPr>
              <w:spacing w:line="259" w:lineRule="auto"/>
              <w:rPr>
                <w:rFonts w:ascii="Arial" w:eastAsia="Aptos" w:hAnsi="Arial" w:cs="Arial"/>
              </w:rPr>
            </w:pPr>
            <w:r w:rsidRPr="00785E75">
              <w:rPr>
                <w:rFonts w:ascii="Arial" w:eastAsia="Aptos" w:hAnsi="Arial" w:cs="Arial"/>
              </w:rPr>
              <w:t>Manage Accounts</w:t>
            </w:r>
          </w:p>
        </w:tc>
      </w:tr>
      <w:tr w:rsidR="00A42428" w:rsidRPr="00785E75" w14:paraId="59F77283" w14:textId="77777777" w:rsidTr="00321118">
        <w:trPr>
          <w:trHeight w:val="300"/>
        </w:trPr>
        <w:tc>
          <w:tcPr>
            <w:tcW w:w="4665" w:type="dxa"/>
            <w:tcMar>
              <w:left w:w="105" w:type="dxa"/>
              <w:right w:w="105" w:type="dxa"/>
            </w:tcMar>
          </w:tcPr>
          <w:p w14:paraId="70DB7B89" w14:textId="77777777" w:rsidR="00A42428" w:rsidRPr="00785E75" w:rsidRDefault="00A42428" w:rsidP="00321118">
            <w:pPr>
              <w:rPr>
                <w:rFonts w:ascii="Arial" w:eastAsia="Aptos" w:hAnsi="Arial" w:cs="Arial"/>
              </w:rPr>
            </w:pPr>
            <w:r w:rsidRPr="00785E75">
              <w:rPr>
                <w:rFonts w:ascii="Arial" w:eastAsia="Aptos" w:hAnsi="Arial" w:cs="Arial"/>
              </w:rPr>
              <w:t>Use Case Number</w:t>
            </w:r>
          </w:p>
        </w:tc>
        <w:tc>
          <w:tcPr>
            <w:tcW w:w="4665" w:type="dxa"/>
            <w:tcMar>
              <w:left w:w="105" w:type="dxa"/>
              <w:right w:w="105" w:type="dxa"/>
            </w:tcMar>
          </w:tcPr>
          <w:p w14:paraId="2F1F2C69" w14:textId="77777777" w:rsidR="00A42428" w:rsidRPr="00785E75" w:rsidRDefault="00A42428" w:rsidP="00321118">
            <w:pPr>
              <w:rPr>
                <w:rFonts w:ascii="Arial" w:eastAsia="Aptos" w:hAnsi="Arial" w:cs="Arial"/>
              </w:rPr>
            </w:pPr>
            <w:r w:rsidRPr="00785E75">
              <w:rPr>
                <w:rFonts w:ascii="Arial" w:eastAsia="Aptos" w:hAnsi="Arial" w:cs="Arial"/>
              </w:rPr>
              <w:t>UC-06</w:t>
            </w:r>
          </w:p>
        </w:tc>
      </w:tr>
      <w:tr w:rsidR="00A42428" w:rsidRPr="00785E75" w14:paraId="3B90605C" w14:textId="77777777" w:rsidTr="00321118">
        <w:trPr>
          <w:trHeight w:val="300"/>
        </w:trPr>
        <w:tc>
          <w:tcPr>
            <w:tcW w:w="4665" w:type="dxa"/>
            <w:tcMar>
              <w:left w:w="105" w:type="dxa"/>
              <w:right w:w="105" w:type="dxa"/>
            </w:tcMar>
          </w:tcPr>
          <w:p w14:paraId="04F0F88A" w14:textId="77777777" w:rsidR="00A42428" w:rsidRPr="00785E75" w:rsidRDefault="00A42428" w:rsidP="00321118">
            <w:pPr>
              <w:rPr>
                <w:rFonts w:ascii="Arial" w:eastAsia="Aptos" w:hAnsi="Arial" w:cs="Arial"/>
              </w:rPr>
            </w:pPr>
            <w:r w:rsidRPr="00785E75">
              <w:rPr>
                <w:rFonts w:ascii="Arial" w:eastAsia="Aptos" w:hAnsi="Arial" w:cs="Arial"/>
              </w:rPr>
              <w:t>Actors</w:t>
            </w:r>
          </w:p>
        </w:tc>
        <w:tc>
          <w:tcPr>
            <w:tcW w:w="4665" w:type="dxa"/>
            <w:tcMar>
              <w:left w:w="105" w:type="dxa"/>
              <w:right w:w="105" w:type="dxa"/>
            </w:tcMar>
          </w:tcPr>
          <w:p w14:paraId="2B7B7DA8" w14:textId="77777777" w:rsidR="00A42428" w:rsidRPr="00785E75" w:rsidRDefault="00A42428" w:rsidP="00321118">
            <w:pPr>
              <w:rPr>
                <w:rFonts w:ascii="Arial" w:eastAsia="Aptos" w:hAnsi="Arial" w:cs="Arial"/>
              </w:rPr>
            </w:pPr>
            <w:r w:rsidRPr="00785E75">
              <w:rPr>
                <w:rFonts w:ascii="Arial" w:eastAsia="Aptos" w:hAnsi="Arial" w:cs="Arial"/>
              </w:rPr>
              <w:t>Parish Staff, Parish Administrator</w:t>
            </w:r>
          </w:p>
        </w:tc>
      </w:tr>
      <w:tr w:rsidR="00A42428" w:rsidRPr="00785E75" w14:paraId="557DC8FB" w14:textId="77777777" w:rsidTr="00321118">
        <w:trPr>
          <w:trHeight w:val="300"/>
        </w:trPr>
        <w:tc>
          <w:tcPr>
            <w:tcW w:w="4665" w:type="dxa"/>
            <w:tcMar>
              <w:left w:w="105" w:type="dxa"/>
              <w:right w:w="105" w:type="dxa"/>
            </w:tcMar>
          </w:tcPr>
          <w:p w14:paraId="2CCD8A75" w14:textId="77777777" w:rsidR="00A42428" w:rsidRPr="00785E75" w:rsidRDefault="00A42428" w:rsidP="00321118">
            <w:pPr>
              <w:spacing w:line="259" w:lineRule="auto"/>
              <w:rPr>
                <w:rFonts w:ascii="Arial" w:eastAsia="Aptos" w:hAnsi="Arial" w:cs="Arial"/>
              </w:rPr>
            </w:pPr>
            <w:r w:rsidRPr="00785E75">
              <w:rPr>
                <w:rFonts w:ascii="Arial" w:eastAsia="Aptos" w:hAnsi="Arial" w:cs="Arial"/>
              </w:rPr>
              <w:t>Description</w:t>
            </w:r>
          </w:p>
        </w:tc>
        <w:tc>
          <w:tcPr>
            <w:tcW w:w="4665" w:type="dxa"/>
            <w:tcMar>
              <w:left w:w="105" w:type="dxa"/>
              <w:right w:w="105" w:type="dxa"/>
            </w:tcMar>
          </w:tcPr>
          <w:p w14:paraId="64456698" w14:textId="77777777" w:rsidR="00A42428" w:rsidRPr="00785E75" w:rsidRDefault="00A42428" w:rsidP="00321118">
            <w:pPr>
              <w:rPr>
                <w:rFonts w:ascii="Arial" w:eastAsia="Aptos" w:hAnsi="Arial" w:cs="Arial"/>
              </w:rPr>
            </w:pPr>
            <w:r w:rsidRPr="00785E75">
              <w:rPr>
                <w:rFonts w:ascii="Arial" w:eastAsia="Aptos" w:hAnsi="Arial" w:cs="Arial"/>
              </w:rPr>
              <w:t>This use case describes how the parish staff manage parish accounts on the CBA system.</w:t>
            </w:r>
          </w:p>
        </w:tc>
      </w:tr>
      <w:tr w:rsidR="00A42428" w:rsidRPr="00785E75" w14:paraId="74AE7784" w14:textId="77777777" w:rsidTr="00321118">
        <w:trPr>
          <w:trHeight w:val="300"/>
        </w:trPr>
        <w:tc>
          <w:tcPr>
            <w:tcW w:w="4665" w:type="dxa"/>
            <w:tcMar>
              <w:left w:w="105" w:type="dxa"/>
              <w:right w:w="105" w:type="dxa"/>
            </w:tcMar>
          </w:tcPr>
          <w:p w14:paraId="55943760" w14:textId="77777777" w:rsidR="00A42428" w:rsidRPr="00785E75" w:rsidRDefault="00A42428" w:rsidP="00321118">
            <w:pPr>
              <w:rPr>
                <w:rFonts w:ascii="Arial" w:eastAsia="Aptos" w:hAnsi="Arial" w:cs="Arial"/>
              </w:rPr>
            </w:pPr>
            <w:r w:rsidRPr="00785E75">
              <w:rPr>
                <w:rFonts w:ascii="Arial" w:eastAsia="Aptos" w:hAnsi="Arial" w:cs="Arial"/>
              </w:rPr>
              <w:t>Pre-Conditions</w:t>
            </w:r>
          </w:p>
        </w:tc>
        <w:tc>
          <w:tcPr>
            <w:tcW w:w="4665" w:type="dxa"/>
            <w:tcMar>
              <w:left w:w="105" w:type="dxa"/>
              <w:right w:w="105" w:type="dxa"/>
            </w:tcMar>
          </w:tcPr>
          <w:p w14:paraId="321D30D2" w14:textId="77777777" w:rsidR="00A42428" w:rsidRPr="00785E75" w:rsidRDefault="00A42428" w:rsidP="005F3C69">
            <w:pPr>
              <w:pStyle w:val="ListParagraph"/>
              <w:numPr>
                <w:ilvl w:val="0"/>
                <w:numId w:val="34"/>
              </w:numPr>
              <w:spacing w:after="5" w:line="266" w:lineRule="auto"/>
              <w:ind w:right="0"/>
              <w:rPr>
                <w:rFonts w:ascii="Arial" w:eastAsia="Aptos" w:hAnsi="Arial" w:cs="Arial"/>
              </w:rPr>
            </w:pPr>
            <w:r w:rsidRPr="00785E75">
              <w:rPr>
                <w:rFonts w:ascii="Arial" w:eastAsia="Aptos" w:hAnsi="Arial" w:cs="Arial"/>
              </w:rPr>
              <w:t>The parish staff is logged into the CBA system with the necessary permissions to manage accounts.</w:t>
            </w:r>
          </w:p>
          <w:p w14:paraId="24E6C50D" w14:textId="77777777" w:rsidR="00A42428" w:rsidRPr="00785E75" w:rsidRDefault="00A42428" w:rsidP="005F3C69">
            <w:pPr>
              <w:pStyle w:val="ListParagraph"/>
              <w:numPr>
                <w:ilvl w:val="0"/>
                <w:numId w:val="34"/>
              </w:numPr>
              <w:spacing w:after="5" w:line="266" w:lineRule="auto"/>
              <w:ind w:right="0"/>
              <w:rPr>
                <w:rFonts w:ascii="Arial" w:eastAsia="Aptos" w:hAnsi="Arial" w:cs="Arial"/>
              </w:rPr>
            </w:pPr>
            <w:r w:rsidRPr="00785E75">
              <w:rPr>
                <w:rFonts w:ascii="Arial" w:eastAsia="Aptos" w:hAnsi="Arial" w:cs="Arial"/>
              </w:rPr>
              <w:t>The parish staff has navigated to the main dashboard of the CBA system.</w:t>
            </w:r>
          </w:p>
          <w:p w14:paraId="4422589E" w14:textId="77777777" w:rsidR="00A42428" w:rsidRPr="00785E75" w:rsidRDefault="00A42428" w:rsidP="005F3C69">
            <w:pPr>
              <w:pStyle w:val="ListParagraph"/>
              <w:numPr>
                <w:ilvl w:val="0"/>
                <w:numId w:val="34"/>
              </w:numPr>
              <w:spacing w:after="5" w:line="266" w:lineRule="auto"/>
              <w:ind w:right="0"/>
              <w:rPr>
                <w:rFonts w:ascii="Arial" w:eastAsia="Aptos" w:hAnsi="Arial" w:cs="Arial"/>
                <w:lang w:val="en-US"/>
              </w:rPr>
            </w:pPr>
            <w:r w:rsidRPr="00785E75">
              <w:rPr>
                <w:rFonts w:ascii="Arial" w:eastAsia="Aptos" w:hAnsi="Arial" w:cs="Arial"/>
              </w:rPr>
              <w:t>The parish admin can be granted permissions to the system</w:t>
            </w:r>
          </w:p>
        </w:tc>
      </w:tr>
      <w:tr w:rsidR="00A42428" w:rsidRPr="00785E75" w14:paraId="5892FAC7" w14:textId="77777777" w:rsidTr="00321118">
        <w:trPr>
          <w:trHeight w:val="300"/>
        </w:trPr>
        <w:tc>
          <w:tcPr>
            <w:tcW w:w="4665" w:type="dxa"/>
            <w:tcMar>
              <w:left w:w="105" w:type="dxa"/>
              <w:right w:w="105" w:type="dxa"/>
            </w:tcMar>
          </w:tcPr>
          <w:p w14:paraId="642C0627" w14:textId="77777777" w:rsidR="00A42428" w:rsidRPr="00785E75" w:rsidRDefault="00A42428" w:rsidP="00321118">
            <w:pPr>
              <w:rPr>
                <w:rFonts w:ascii="Arial" w:eastAsia="Aptos" w:hAnsi="Arial" w:cs="Arial"/>
              </w:rPr>
            </w:pPr>
            <w:r w:rsidRPr="00785E75">
              <w:rPr>
                <w:rFonts w:ascii="Arial" w:eastAsia="Aptos" w:hAnsi="Arial" w:cs="Arial"/>
              </w:rPr>
              <w:t>Post Conditions</w:t>
            </w:r>
          </w:p>
        </w:tc>
        <w:tc>
          <w:tcPr>
            <w:tcW w:w="4665" w:type="dxa"/>
            <w:tcMar>
              <w:left w:w="105" w:type="dxa"/>
              <w:right w:w="105" w:type="dxa"/>
            </w:tcMar>
          </w:tcPr>
          <w:p w14:paraId="07F4E21C" w14:textId="77777777" w:rsidR="00A42428" w:rsidRPr="00785E75" w:rsidRDefault="00A42428" w:rsidP="005F3C69">
            <w:pPr>
              <w:pStyle w:val="ListParagraph"/>
              <w:numPr>
                <w:ilvl w:val="0"/>
                <w:numId w:val="48"/>
              </w:numPr>
              <w:spacing w:after="5" w:line="266" w:lineRule="auto"/>
              <w:ind w:right="0"/>
              <w:rPr>
                <w:rFonts w:ascii="Arial" w:eastAsia="Aptos" w:hAnsi="Arial" w:cs="Arial"/>
              </w:rPr>
            </w:pPr>
            <w:r w:rsidRPr="00785E75">
              <w:rPr>
                <w:rFonts w:ascii="Arial" w:eastAsia="Aptos" w:hAnsi="Arial" w:cs="Arial"/>
              </w:rPr>
              <w:t>The parish staff deletes, updates, manages permissions or creates an account for the CBA system.</w:t>
            </w:r>
          </w:p>
        </w:tc>
      </w:tr>
      <w:tr w:rsidR="00A42428" w:rsidRPr="00785E75" w14:paraId="580D8CC4" w14:textId="77777777" w:rsidTr="00321118">
        <w:trPr>
          <w:trHeight w:val="300"/>
        </w:trPr>
        <w:tc>
          <w:tcPr>
            <w:tcW w:w="4665" w:type="dxa"/>
            <w:tcMar>
              <w:left w:w="105" w:type="dxa"/>
              <w:right w:w="105" w:type="dxa"/>
            </w:tcMar>
          </w:tcPr>
          <w:p w14:paraId="19AB7D63" w14:textId="77777777" w:rsidR="00A42428" w:rsidRPr="00785E75" w:rsidRDefault="00A42428" w:rsidP="00321118">
            <w:pPr>
              <w:rPr>
                <w:rFonts w:ascii="Arial" w:eastAsia="Aptos" w:hAnsi="Arial" w:cs="Arial"/>
              </w:rPr>
            </w:pPr>
            <w:r w:rsidRPr="00785E75">
              <w:rPr>
                <w:rFonts w:ascii="Arial" w:eastAsia="Aptos" w:hAnsi="Arial" w:cs="Arial"/>
              </w:rPr>
              <w:t>Main Scenario</w:t>
            </w:r>
          </w:p>
        </w:tc>
        <w:tc>
          <w:tcPr>
            <w:tcW w:w="4665" w:type="dxa"/>
            <w:tcMar>
              <w:left w:w="105" w:type="dxa"/>
              <w:right w:w="105" w:type="dxa"/>
            </w:tcMar>
          </w:tcPr>
          <w:p w14:paraId="62F5F151" w14:textId="77777777" w:rsidR="00A42428" w:rsidRPr="00785E75" w:rsidRDefault="00A42428" w:rsidP="005F3C69">
            <w:pPr>
              <w:pStyle w:val="ListParagraph"/>
              <w:numPr>
                <w:ilvl w:val="0"/>
                <w:numId w:val="47"/>
              </w:numPr>
              <w:spacing w:after="5" w:line="259" w:lineRule="auto"/>
              <w:ind w:right="0"/>
              <w:rPr>
                <w:rFonts w:ascii="Arial" w:eastAsia="Aptos" w:hAnsi="Arial" w:cs="Arial"/>
              </w:rPr>
            </w:pPr>
            <w:r w:rsidRPr="00785E75">
              <w:rPr>
                <w:rFonts w:ascii="Arial" w:eastAsia="Aptos" w:hAnsi="Arial" w:cs="Arial"/>
              </w:rPr>
              <w:t>The parish staff navigates to the accounts tab.</w:t>
            </w:r>
          </w:p>
          <w:p w14:paraId="10378CAA" w14:textId="77777777" w:rsidR="00A42428" w:rsidRPr="00785E75" w:rsidRDefault="00A42428" w:rsidP="005F3C69">
            <w:pPr>
              <w:pStyle w:val="ListParagraph"/>
              <w:numPr>
                <w:ilvl w:val="0"/>
                <w:numId w:val="47"/>
              </w:numPr>
              <w:spacing w:after="5" w:line="259" w:lineRule="auto"/>
              <w:ind w:right="0"/>
              <w:rPr>
                <w:rFonts w:ascii="Arial" w:eastAsia="Aptos" w:hAnsi="Arial" w:cs="Arial"/>
              </w:rPr>
            </w:pPr>
            <w:r w:rsidRPr="00785E75">
              <w:rPr>
                <w:rFonts w:ascii="Arial" w:eastAsia="Aptos" w:hAnsi="Arial" w:cs="Arial"/>
              </w:rPr>
              <w:t>The parish Staff can then create, update, manage permissions, and delete accounts through the CBA System.</w:t>
            </w:r>
          </w:p>
          <w:p w14:paraId="3E1C203D" w14:textId="77777777" w:rsidR="00A42428" w:rsidRPr="00785E75" w:rsidRDefault="00A42428" w:rsidP="005F3C69">
            <w:pPr>
              <w:pStyle w:val="ListParagraph"/>
              <w:numPr>
                <w:ilvl w:val="0"/>
                <w:numId w:val="47"/>
              </w:numPr>
              <w:spacing w:after="5" w:line="259" w:lineRule="auto"/>
              <w:ind w:right="0"/>
              <w:rPr>
                <w:rFonts w:ascii="Arial" w:eastAsia="Aptos" w:hAnsi="Arial" w:cs="Arial"/>
              </w:rPr>
            </w:pPr>
            <w:r w:rsidRPr="00785E75">
              <w:rPr>
                <w:rFonts w:ascii="Arial" w:eastAsia="Aptos" w:hAnsi="Arial" w:cs="Arial"/>
              </w:rPr>
              <w:t>Parish staff manage access permissions to the Parish Administrator.</w:t>
            </w:r>
          </w:p>
        </w:tc>
      </w:tr>
    </w:tbl>
    <w:p w14:paraId="32AAE521" w14:textId="77777777" w:rsidR="00A42428" w:rsidRPr="00785E75" w:rsidRDefault="00A42428" w:rsidP="00D6603D">
      <w:pPr>
        <w:pStyle w:val="ListParagraph"/>
        <w:numPr>
          <w:ilvl w:val="0"/>
          <w:numId w:val="0"/>
        </w:numPr>
        <w:ind w:left="780"/>
        <w:rPr>
          <w:rFonts w:ascii="Arial" w:hAnsi="Arial" w:cs="Arial"/>
        </w:rPr>
      </w:pPr>
    </w:p>
    <w:p w14:paraId="0FC0C843" w14:textId="77777777" w:rsidR="00A162D7" w:rsidRPr="00785E75" w:rsidRDefault="00A162D7" w:rsidP="00260E14">
      <w:pPr>
        <w:ind w:left="780"/>
        <w:rPr>
          <w:rFonts w:ascii="Arial" w:hAnsi="Arial" w:cs="Arial"/>
        </w:rPr>
      </w:pPr>
    </w:p>
    <w:p w14:paraId="109AB633" w14:textId="106FD68A" w:rsidR="00171C08" w:rsidRPr="00785E75" w:rsidRDefault="00B555E0" w:rsidP="00A162D7">
      <w:pPr>
        <w:pStyle w:val="Heading2"/>
        <w:rPr>
          <w:rFonts w:ascii="Arial" w:hAnsi="Arial" w:cs="Arial"/>
        </w:rPr>
      </w:pPr>
      <w:bookmarkStart w:id="18" w:name="_Toc279520080"/>
      <w:r w:rsidRPr="5515B06C">
        <w:rPr>
          <w:rFonts w:ascii="Arial" w:hAnsi="Arial" w:cs="Arial"/>
        </w:rPr>
        <w:t>2.</w:t>
      </w:r>
      <w:r w:rsidR="00B577B3" w:rsidRPr="5515B06C">
        <w:rPr>
          <w:rFonts w:ascii="Arial" w:hAnsi="Arial" w:cs="Arial"/>
        </w:rPr>
        <w:t>5</w:t>
      </w:r>
      <w:r w:rsidRPr="5515B06C">
        <w:rPr>
          <w:rFonts w:ascii="Arial" w:hAnsi="Arial" w:cs="Arial"/>
        </w:rPr>
        <w:t xml:space="preserve"> Operating Environment</w:t>
      </w:r>
      <w:bookmarkEnd w:id="18"/>
    </w:p>
    <w:p w14:paraId="629C83E8" w14:textId="77777777" w:rsidR="00302FDB" w:rsidRPr="00785E75" w:rsidRDefault="00302FDB" w:rsidP="00302FDB">
      <w:pPr>
        <w:rPr>
          <w:rFonts w:ascii="Arial" w:hAnsi="Arial" w:cs="Arial"/>
        </w:rPr>
      </w:pPr>
      <w:r w:rsidRPr="00785E75">
        <w:rPr>
          <w:rFonts w:ascii="Arial" w:hAnsi="Arial" w:cs="Arial"/>
        </w:rPr>
        <w:t>CBAS operates in the following environment:</w:t>
      </w:r>
    </w:p>
    <w:p w14:paraId="297D495A" w14:textId="77777777" w:rsidR="00302FDB" w:rsidRPr="00785E75" w:rsidRDefault="00302FDB" w:rsidP="005F3C69">
      <w:pPr>
        <w:numPr>
          <w:ilvl w:val="0"/>
          <w:numId w:val="6"/>
        </w:numPr>
        <w:rPr>
          <w:rFonts w:ascii="Arial" w:hAnsi="Arial" w:cs="Arial"/>
        </w:rPr>
      </w:pPr>
      <w:r w:rsidRPr="00785E75">
        <w:rPr>
          <w:rFonts w:ascii="Arial" w:hAnsi="Arial" w:cs="Arial"/>
        </w:rPr>
        <w:t>Server Requirements:</w:t>
      </w:r>
    </w:p>
    <w:p w14:paraId="4673D504" w14:textId="77777777" w:rsidR="00302FDB" w:rsidRPr="00785E75" w:rsidRDefault="00302FDB" w:rsidP="005F3C69">
      <w:pPr>
        <w:numPr>
          <w:ilvl w:val="1"/>
          <w:numId w:val="6"/>
        </w:numPr>
        <w:rPr>
          <w:rFonts w:ascii="Arial" w:hAnsi="Arial" w:cs="Arial"/>
        </w:rPr>
      </w:pPr>
      <w:r w:rsidRPr="00785E75">
        <w:rPr>
          <w:rFonts w:ascii="Arial" w:hAnsi="Arial" w:cs="Arial"/>
        </w:rPr>
        <w:t>Ubuntu or Windows Server operating system.</w:t>
      </w:r>
    </w:p>
    <w:p w14:paraId="64BFD3B1" w14:textId="77777777" w:rsidR="00302FDB" w:rsidRPr="00785E75" w:rsidRDefault="00302FDB" w:rsidP="005F3C69">
      <w:pPr>
        <w:numPr>
          <w:ilvl w:val="1"/>
          <w:numId w:val="6"/>
        </w:numPr>
        <w:rPr>
          <w:rFonts w:ascii="Arial" w:hAnsi="Arial" w:cs="Arial"/>
        </w:rPr>
      </w:pPr>
      <w:r w:rsidRPr="00785E75">
        <w:rPr>
          <w:rFonts w:ascii="Arial" w:hAnsi="Arial" w:cs="Arial"/>
        </w:rPr>
        <w:t>MySQL database for managing records.</w:t>
      </w:r>
    </w:p>
    <w:p w14:paraId="2E2913F4" w14:textId="78CCE8BF" w:rsidR="00302FDB" w:rsidRPr="00785E75" w:rsidRDefault="5C3D9A6B" w:rsidP="005F3C69">
      <w:pPr>
        <w:numPr>
          <w:ilvl w:val="1"/>
          <w:numId w:val="6"/>
        </w:numPr>
        <w:rPr>
          <w:rFonts w:ascii="Arial" w:hAnsi="Arial" w:cs="Arial"/>
        </w:rPr>
      </w:pPr>
      <w:r w:rsidRPr="00785E75">
        <w:rPr>
          <w:rFonts w:ascii="Arial" w:hAnsi="Arial" w:cs="Arial"/>
        </w:rPr>
        <w:t xml:space="preserve">AWS </w:t>
      </w:r>
      <w:r w:rsidR="00302FDB" w:rsidRPr="00785E75">
        <w:rPr>
          <w:rFonts w:ascii="Arial" w:hAnsi="Arial" w:cs="Arial"/>
        </w:rPr>
        <w:t>for backup storage.</w:t>
      </w:r>
    </w:p>
    <w:p w14:paraId="78EF4BA2" w14:textId="77777777" w:rsidR="00302FDB" w:rsidRPr="00785E75" w:rsidRDefault="00302FDB" w:rsidP="005F3C69">
      <w:pPr>
        <w:numPr>
          <w:ilvl w:val="0"/>
          <w:numId w:val="6"/>
        </w:numPr>
        <w:rPr>
          <w:rFonts w:ascii="Arial" w:hAnsi="Arial" w:cs="Arial"/>
        </w:rPr>
      </w:pPr>
      <w:r w:rsidRPr="00785E75">
        <w:rPr>
          <w:rFonts w:ascii="Arial" w:hAnsi="Arial" w:cs="Arial"/>
        </w:rPr>
        <w:t>Client Requirements:</w:t>
      </w:r>
    </w:p>
    <w:p w14:paraId="0F357772" w14:textId="4C444382" w:rsidR="00302FDB" w:rsidRPr="00785E75" w:rsidRDefault="00302FDB" w:rsidP="005F3C69">
      <w:pPr>
        <w:numPr>
          <w:ilvl w:val="1"/>
          <w:numId w:val="6"/>
        </w:numPr>
        <w:rPr>
          <w:rFonts w:ascii="Arial" w:hAnsi="Arial" w:cs="Arial"/>
        </w:rPr>
      </w:pPr>
      <w:r w:rsidRPr="00785E75">
        <w:rPr>
          <w:rFonts w:ascii="Arial" w:hAnsi="Arial" w:cs="Arial"/>
        </w:rPr>
        <w:t>Modern web browser (e.g., Chrome, Firefox, Edge</w:t>
      </w:r>
      <w:r w:rsidR="60D763D3" w:rsidRPr="00785E75">
        <w:rPr>
          <w:rFonts w:ascii="Arial" w:hAnsi="Arial" w:cs="Arial"/>
        </w:rPr>
        <w:t>, Safari</w:t>
      </w:r>
      <w:r w:rsidRPr="00785E75">
        <w:rPr>
          <w:rFonts w:ascii="Arial" w:hAnsi="Arial" w:cs="Arial"/>
        </w:rPr>
        <w:t>).</w:t>
      </w:r>
    </w:p>
    <w:p w14:paraId="113411FB" w14:textId="77777777" w:rsidR="00302FDB" w:rsidRPr="00785E75" w:rsidRDefault="00302FDB" w:rsidP="005F3C69">
      <w:pPr>
        <w:numPr>
          <w:ilvl w:val="1"/>
          <w:numId w:val="6"/>
        </w:numPr>
        <w:rPr>
          <w:rFonts w:ascii="Arial" w:hAnsi="Arial" w:cs="Arial"/>
        </w:rPr>
      </w:pPr>
      <w:r w:rsidRPr="00785E75">
        <w:rPr>
          <w:rFonts w:ascii="Arial" w:hAnsi="Arial" w:cs="Arial"/>
        </w:rPr>
        <w:t>Internet connection for accessing the online portal.</w:t>
      </w:r>
    </w:p>
    <w:p w14:paraId="15A27B31" w14:textId="77777777" w:rsidR="00302FDB" w:rsidRPr="00785E75" w:rsidRDefault="00302FDB" w:rsidP="005F3C69">
      <w:pPr>
        <w:numPr>
          <w:ilvl w:val="0"/>
          <w:numId w:val="6"/>
        </w:numPr>
        <w:rPr>
          <w:rFonts w:ascii="Arial" w:hAnsi="Arial" w:cs="Arial"/>
        </w:rPr>
      </w:pPr>
      <w:r w:rsidRPr="00785E75">
        <w:rPr>
          <w:rFonts w:ascii="Arial" w:hAnsi="Arial" w:cs="Arial"/>
        </w:rPr>
        <w:t>Technologies Used:</w:t>
      </w:r>
    </w:p>
    <w:p w14:paraId="155CB256" w14:textId="77777777" w:rsidR="00302FDB" w:rsidRPr="00785E75" w:rsidRDefault="00302FDB" w:rsidP="005F3C69">
      <w:pPr>
        <w:numPr>
          <w:ilvl w:val="1"/>
          <w:numId w:val="6"/>
        </w:numPr>
        <w:rPr>
          <w:rFonts w:ascii="Arial" w:hAnsi="Arial" w:cs="Arial"/>
        </w:rPr>
      </w:pPr>
      <w:r w:rsidRPr="00785E75">
        <w:rPr>
          <w:rFonts w:ascii="Arial" w:hAnsi="Arial" w:cs="Arial"/>
        </w:rPr>
        <w:t>Django (Python framework) for backend development.</w:t>
      </w:r>
    </w:p>
    <w:p w14:paraId="2032552D" w14:textId="77777777" w:rsidR="00302FDB" w:rsidRPr="00785E75" w:rsidRDefault="00302FDB" w:rsidP="005F3C69">
      <w:pPr>
        <w:numPr>
          <w:ilvl w:val="1"/>
          <w:numId w:val="6"/>
        </w:numPr>
        <w:rPr>
          <w:rFonts w:ascii="Arial" w:hAnsi="Arial" w:cs="Arial"/>
        </w:rPr>
      </w:pPr>
      <w:r w:rsidRPr="00785E75">
        <w:rPr>
          <w:rFonts w:ascii="Arial" w:hAnsi="Arial" w:cs="Arial"/>
        </w:rPr>
        <w:t>Matplotlib and other Python libraries for analytics.</w:t>
      </w:r>
    </w:p>
    <w:p w14:paraId="48AA344E" w14:textId="01E999BD" w:rsidR="00302FDB" w:rsidRPr="00785E75" w:rsidRDefault="00302FDB" w:rsidP="005F3C69">
      <w:pPr>
        <w:numPr>
          <w:ilvl w:val="1"/>
          <w:numId w:val="6"/>
        </w:numPr>
        <w:rPr>
          <w:rFonts w:ascii="Arial" w:hAnsi="Arial" w:cs="Arial"/>
        </w:rPr>
      </w:pPr>
      <w:r w:rsidRPr="00785E75">
        <w:rPr>
          <w:rFonts w:ascii="Arial" w:hAnsi="Arial" w:cs="Arial"/>
        </w:rPr>
        <w:t>HTML/CSS and JavaScript for the frontend.</w:t>
      </w:r>
    </w:p>
    <w:p w14:paraId="04C31926" w14:textId="77777777" w:rsidR="0055400D" w:rsidRPr="00785E75" w:rsidRDefault="0055400D" w:rsidP="0055400D">
      <w:pPr>
        <w:rPr>
          <w:rFonts w:ascii="Arial" w:hAnsi="Arial" w:cs="Arial"/>
        </w:rPr>
      </w:pPr>
    </w:p>
    <w:p w14:paraId="23EA215A" w14:textId="0E8B68EF" w:rsidR="00171C08" w:rsidRPr="00785E75" w:rsidRDefault="00B555E0">
      <w:pPr>
        <w:pStyle w:val="Heading2"/>
        <w:ind w:left="-5"/>
        <w:rPr>
          <w:rFonts w:ascii="Arial" w:hAnsi="Arial" w:cs="Arial"/>
        </w:rPr>
      </w:pPr>
      <w:bookmarkStart w:id="19" w:name="_Toc246540906"/>
      <w:r w:rsidRPr="5515B06C">
        <w:rPr>
          <w:rFonts w:ascii="Arial" w:hAnsi="Arial" w:cs="Arial"/>
        </w:rPr>
        <w:t>2.</w:t>
      </w:r>
      <w:r w:rsidR="00B577B3" w:rsidRPr="5515B06C">
        <w:rPr>
          <w:rFonts w:ascii="Arial" w:hAnsi="Arial" w:cs="Arial"/>
        </w:rPr>
        <w:t>6</w:t>
      </w:r>
      <w:r w:rsidRPr="5515B06C">
        <w:rPr>
          <w:rFonts w:ascii="Arial" w:hAnsi="Arial" w:cs="Arial"/>
        </w:rPr>
        <w:t xml:space="preserve"> Design and Implementation Constraints</w:t>
      </w:r>
      <w:bookmarkEnd w:id="19"/>
    </w:p>
    <w:p w14:paraId="5E2B3344" w14:textId="6262D3F0" w:rsidR="0055400D" w:rsidRPr="00785E75" w:rsidRDefault="0055400D" w:rsidP="0055400D">
      <w:pPr>
        <w:rPr>
          <w:rFonts w:ascii="Arial" w:hAnsi="Arial" w:cs="Arial"/>
          <w:sz w:val="24"/>
          <w:szCs w:val="28"/>
        </w:rPr>
      </w:pPr>
      <w:r w:rsidRPr="00785E75">
        <w:rPr>
          <w:rFonts w:ascii="Arial" w:hAnsi="Arial" w:cs="Arial"/>
          <w:sz w:val="24"/>
          <w:szCs w:val="28"/>
        </w:rPr>
        <w:t xml:space="preserve">The Chambers of the Burning Ashes System (CBAS) is developed using the </w:t>
      </w:r>
      <w:r w:rsidRPr="00785E75">
        <w:rPr>
          <w:rFonts w:ascii="Arial" w:hAnsi="Arial" w:cs="Arial"/>
          <w:b/>
          <w:sz w:val="24"/>
          <w:szCs w:val="28"/>
        </w:rPr>
        <w:t>Django framework</w:t>
      </w:r>
      <w:r w:rsidRPr="00785E75">
        <w:rPr>
          <w:rFonts w:ascii="Arial" w:hAnsi="Arial" w:cs="Arial"/>
          <w:sz w:val="24"/>
          <w:szCs w:val="28"/>
        </w:rPr>
        <w:t xml:space="preserve"> with </w:t>
      </w:r>
      <w:r w:rsidRPr="00785E75">
        <w:rPr>
          <w:rFonts w:ascii="Arial" w:hAnsi="Arial" w:cs="Arial"/>
          <w:b/>
          <w:sz w:val="24"/>
          <w:szCs w:val="28"/>
        </w:rPr>
        <w:t>MySQL</w:t>
      </w:r>
      <w:r w:rsidRPr="00785E75">
        <w:rPr>
          <w:rFonts w:ascii="Arial" w:hAnsi="Arial" w:cs="Arial"/>
          <w:sz w:val="24"/>
          <w:szCs w:val="28"/>
        </w:rPr>
        <w:t xml:space="preserve"> for database management and integrates </w:t>
      </w:r>
      <w:r w:rsidR="71655FAF" w:rsidRPr="00785E75">
        <w:rPr>
          <w:rFonts w:ascii="Arial" w:hAnsi="Arial" w:cs="Arial"/>
          <w:b/>
          <w:sz w:val="24"/>
          <w:szCs w:val="28"/>
        </w:rPr>
        <w:t>AWS</w:t>
      </w:r>
      <w:r w:rsidRPr="00785E75">
        <w:rPr>
          <w:rFonts w:ascii="Arial" w:hAnsi="Arial" w:cs="Arial"/>
          <w:sz w:val="24"/>
          <w:szCs w:val="28"/>
        </w:rPr>
        <w:t xml:space="preserve"> for backup storage. It is optimized for modern server and client hardware, with the following requirements:</w:t>
      </w:r>
    </w:p>
    <w:p w14:paraId="3A5AA9F8" w14:textId="77777777" w:rsidR="0055400D" w:rsidRPr="00785E75" w:rsidRDefault="0055400D" w:rsidP="005F3C69">
      <w:pPr>
        <w:numPr>
          <w:ilvl w:val="0"/>
          <w:numId w:val="8"/>
        </w:numPr>
        <w:rPr>
          <w:rFonts w:ascii="Arial" w:hAnsi="Arial" w:cs="Arial"/>
          <w:sz w:val="24"/>
          <w:szCs w:val="28"/>
        </w:rPr>
      </w:pPr>
      <w:r w:rsidRPr="00785E75">
        <w:rPr>
          <w:rFonts w:ascii="Arial" w:hAnsi="Arial" w:cs="Arial"/>
          <w:sz w:val="24"/>
          <w:szCs w:val="28"/>
        </w:rPr>
        <w:t>Minimum System Requirements:</w:t>
      </w:r>
    </w:p>
    <w:p w14:paraId="43376902" w14:textId="77777777" w:rsidR="0055400D" w:rsidRPr="00785E75" w:rsidRDefault="0055400D" w:rsidP="005F3C69">
      <w:pPr>
        <w:numPr>
          <w:ilvl w:val="1"/>
          <w:numId w:val="8"/>
        </w:numPr>
        <w:rPr>
          <w:rFonts w:ascii="Arial" w:hAnsi="Arial" w:cs="Arial"/>
          <w:sz w:val="24"/>
          <w:szCs w:val="28"/>
        </w:rPr>
      </w:pPr>
      <w:r w:rsidRPr="00785E75">
        <w:rPr>
          <w:rFonts w:ascii="Arial" w:hAnsi="Arial" w:cs="Arial"/>
          <w:sz w:val="24"/>
          <w:szCs w:val="28"/>
        </w:rPr>
        <w:t>Server:</w:t>
      </w:r>
    </w:p>
    <w:p w14:paraId="3FC44A5E" w14:textId="4ED6F0CA" w:rsidR="0055400D" w:rsidRPr="00785E75" w:rsidRDefault="0055400D" w:rsidP="005F3C69">
      <w:pPr>
        <w:numPr>
          <w:ilvl w:val="2"/>
          <w:numId w:val="8"/>
        </w:numPr>
        <w:rPr>
          <w:rFonts w:ascii="Arial" w:hAnsi="Arial" w:cs="Arial"/>
          <w:sz w:val="24"/>
          <w:szCs w:val="28"/>
        </w:rPr>
      </w:pPr>
      <w:r w:rsidRPr="00785E75">
        <w:rPr>
          <w:rFonts w:ascii="Arial" w:hAnsi="Arial" w:cs="Arial"/>
          <w:sz w:val="24"/>
          <w:szCs w:val="28"/>
        </w:rPr>
        <w:t>OS</w:t>
      </w:r>
      <w:r w:rsidR="00937AF5" w:rsidRPr="00785E75">
        <w:rPr>
          <w:rFonts w:ascii="Arial" w:hAnsi="Arial" w:cs="Arial"/>
          <w:sz w:val="24"/>
          <w:szCs w:val="28"/>
        </w:rPr>
        <w:t>: Kub</w:t>
      </w:r>
      <w:r w:rsidR="00F820DE" w:rsidRPr="00785E75">
        <w:rPr>
          <w:rFonts w:ascii="Arial" w:hAnsi="Arial" w:cs="Arial"/>
          <w:sz w:val="24"/>
          <w:szCs w:val="28"/>
        </w:rPr>
        <w:t>untu Linux Distributable</w:t>
      </w:r>
    </w:p>
    <w:p w14:paraId="6865CD6A" w14:textId="2C49B068" w:rsidR="0055400D" w:rsidRPr="00785E75" w:rsidRDefault="0055400D" w:rsidP="005F3C69">
      <w:pPr>
        <w:numPr>
          <w:ilvl w:val="2"/>
          <w:numId w:val="8"/>
        </w:numPr>
        <w:rPr>
          <w:rFonts w:ascii="Arial" w:hAnsi="Arial" w:cs="Arial"/>
          <w:sz w:val="24"/>
          <w:szCs w:val="28"/>
        </w:rPr>
      </w:pPr>
      <w:r w:rsidRPr="00785E75">
        <w:rPr>
          <w:rFonts w:ascii="Arial" w:hAnsi="Arial" w:cs="Arial"/>
          <w:sz w:val="24"/>
          <w:szCs w:val="28"/>
        </w:rPr>
        <w:t xml:space="preserve">RAM: </w:t>
      </w:r>
      <w:r w:rsidR="00937AF5" w:rsidRPr="00785E75">
        <w:rPr>
          <w:rFonts w:ascii="Arial" w:hAnsi="Arial" w:cs="Arial"/>
          <w:sz w:val="24"/>
          <w:szCs w:val="28"/>
        </w:rPr>
        <w:t>16</w:t>
      </w:r>
      <w:r w:rsidRPr="00785E75">
        <w:rPr>
          <w:rFonts w:ascii="Arial" w:hAnsi="Arial" w:cs="Arial"/>
          <w:sz w:val="24"/>
          <w:szCs w:val="28"/>
        </w:rPr>
        <w:t xml:space="preserve"> GB | CPU: </w:t>
      </w:r>
      <w:r w:rsidR="00937AF5" w:rsidRPr="00785E75">
        <w:rPr>
          <w:rFonts w:ascii="Arial" w:hAnsi="Arial" w:cs="Arial"/>
          <w:sz w:val="24"/>
          <w:szCs w:val="28"/>
        </w:rPr>
        <w:t xml:space="preserve">Ryzen 5/Intel i5 Processor </w:t>
      </w:r>
      <w:r w:rsidRPr="00785E75">
        <w:rPr>
          <w:rFonts w:ascii="Arial" w:hAnsi="Arial" w:cs="Arial"/>
          <w:sz w:val="24"/>
          <w:szCs w:val="28"/>
        </w:rPr>
        <w:t>| Storage:</w:t>
      </w:r>
      <w:r w:rsidR="00937AF5" w:rsidRPr="00785E75">
        <w:rPr>
          <w:rFonts w:ascii="Arial" w:hAnsi="Arial" w:cs="Arial"/>
          <w:sz w:val="24"/>
          <w:szCs w:val="28"/>
        </w:rPr>
        <w:t xml:space="preserve"> 500GB + 500GB SSD RAID 0 Configuration</w:t>
      </w:r>
    </w:p>
    <w:p w14:paraId="24865079" w14:textId="77777777" w:rsidR="0055400D" w:rsidRPr="00785E75" w:rsidRDefault="0055400D" w:rsidP="005F3C69">
      <w:pPr>
        <w:numPr>
          <w:ilvl w:val="2"/>
          <w:numId w:val="8"/>
        </w:numPr>
        <w:rPr>
          <w:rFonts w:ascii="Arial" w:hAnsi="Arial" w:cs="Arial"/>
          <w:sz w:val="24"/>
          <w:szCs w:val="28"/>
        </w:rPr>
      </w:pPr>
      <w:r w:rsidRPr="00785E75">
        <w:rPr>
          <w:rFonts w:ascii="Arial" w:hAnsi="Arial" w:cs="Arial"/>
          <w:sz w:val="24"/>
          <w:szCs w:val="28"/>
        </w:rPr>
        <w:t>Network: Stable internet connection</w:t>
      </w:r>
    </w:p>
    <w:p w14:paraId="4FC9FA30" w14:textId="77777777" w:rsidR="0055400D" w:rsidRPr="00785E75" w:rsidRDefault="0055400D" w:rsidP="005F3C69">
      <w:pPr>
        <w:numPr>
          <w:ilvl w:val="1"/>
          <w:numId w:val="8"/>
        </w:numPr>
        <w:rPr>
          <w:rFonts w:ascii="Arial" w:hAnsi="Arial" w:cs="Arial"/>
          <w:sz w:val="24"/>
          <w:szCs w:val="28"/>
        </w:rPr>
      </w:pPr>
      <w:r w:rsidRPr="00785E75">
        <w:rPr>
          <w:rFonts w:ascii="Arial" w:hAnsi="Arial" w:cs="Arial"/>
          <w:sz w:val="24"/>
          <w:szCs w:val="28"/>
        </w:rPr>
        <w:t>Client:</w:t>
      </w:r>
    </w:p>
    <w:p w14:paraId="128FE12D" w14:textId="0B3D61DA" w:rsidR="0055400D" w:rsidRPr="00785E75" w:rsidRDefault="0055400D" w:rsidP="005F3C69">
      <w:pPr>
        <w:numPr>
          <w:ilvl w:val="2"/>
          <w:numId w:val="8"/>
        </w:numPr>
        <w:rPr>
          <w:rFonts w:ascii="Arial" w:hAnsi="Arial" w:cs="Arial"/>
          <w:sz w:val="24"/>
          <w:szCs w:val="28"/>
        </w:rPr>
      </w:pPr>
      <w:r w:rsidRPr="00785E75">
        <w:rPr>
          <w:rFonts w:ascii="Arial" w:hAnsi="Arial" w:cs="Arial"/>
          <w:sz w:val="24"/>
          <w:szCs w:val="28"/>
        </w:rPr>
        <w:t>Modern web browser (e.g., Chrome, Firefox</w:t>
      </w:r>
      <w:r w:rsidR="00937AF5" w:rsidRPr="00785E75">
        <w:rPr>
          <w:rFonts w:ascii="Arial" w:hAnsi="Arial" w:cs="Arial"/>
          <w:sz w:val="24"/>
          <w:szCs w:val="28"/>
        </w:rPr>
        <w:t>, Brave</w:t>
      </w:r>
      <w:r w:rsidRPr="00785E75">
        <w:rPr>
          <w:rFonts w:ascii="Arial" w:hAnsi="Arial" w:cs="Arial"/>
          <w:sz w:val="24"/>
          <w:szCs w:val="28"/>
        </w:rPr>
        <w:t>)</w:t>
      </w:r>
    </w:p>
    <w:p w14:paraId="34BE37BE" w14:textId="549DF459" w:rsidR="0055400D" w:rsidRPr="00785E75" w:rsidRDefault="00937AF5" w:rsidP="005F3C69">
      <w:pPr>
        <w:numPr>
          <w:ilvl w:val="2"/>
          <w:numId w:val="8"/>
        </w:numPr>
        <w:rPr>
          <w:rFonts w:ascii="Arial" w:hAnsi="Arial" w:cs="Arial"/>
          <w:sz w:val="24"/>
          <w:szCs w:val="28"/>
        </w:rPr>
      </w:pPr>
      <w:r w:rsidRPr="00785E75">
        <w:rPr>
          <w:rFonts w:ascii="Arial" w:hAnsi="Arial" w:cs="Arial"/>
          <w:sz w:val="24"/>
          <w:szCs w:val="28"/>
        </w:rPr>
        <w:t>16</w:t>
      </w:r>
      <w:r w:rsidR="0055400D" w:rsidRPr="00785E75">
        <w:rPr>
          <w:rFonts w:ascii="Arial" w:hAnsi="Arial" w:cs="Arial"/>
          <w:sz w:val="24"/>
          <w:szCs w:val="28"/>
        </w:rPr>
        <w:t xml:space="preserve"> </w:t>
      </w:r>
      <w:r w:rsidRPr="00785E75">
        <w:rPr>
          <w:rFonts w:ascii="Arial" w:hAnsi="Arial" w:cs="Arial"/>
          <w:sz w:val="24"/>
          <w:szCs w:val="28"/>
        </w:rPr>
        <w:t>G</w:t>
      </w:r>
      <w:r w:rsidR="0055400D" w:rsidRPr="00785E75">
        <w:rPr>
          <w:rFonts w:ascii="Arial" w:hAnsi="Arial" w:cs="Arial"/>
          <w:sz w:val="24"/>
          <w:szCs w:val="28"/>
        </w:rPr>
        <w:t xml:space="preserve">B RAM and </w:t>
      </w:r>
      <w:r w:rsidRPr="00785E75">
        <w:rPr>
          <w:rFonts w:ascii="Arial" w:hAnsi="Arial" w:cs="Arial"/>
          <w:sz w:val="24"/>
          <w:szCs w:val="28"/>
        </w:rPr>
        <w:t>Ryzen 5/Intel i5 Processor</w:t>
      </w:r>
    </w:p>
    <w:p w14:paraId="006D36F0" w14:textId="13E94A4E" w:rsidR="0055400D" w:rsidRPr="00785E75" w:rsidRDefault="0055400D" w:rsidP="005F3C69">
      <w:pPr>
        <w:numPr>
          <w:ilvl w:val="0"/>
          <w:numId w:val="8"/>
        </w:numPr>
        <w:rPr>
          <w:rFonts w:ascii="Arial" w:hAnsi="Arial" w:cs="Arial"/>
          <w:sz w:val="24"/>
          <w:szCs w:val="28"/>
        </w:rPr>
      </w:pPr>
      <w:r w:rsidRPr="00785E75">
        <w:rPr>
          <w:rFonts w:ascii="Arial" w:hAnsi="Arial" w:cs="Arial"/>
          <w:b/>
          <w:bCs/>
          <w:sz w:val="24"/>
          <w:szCs w:val="28"/>
        </w:rPr>
        <w:t>Installation</w:t>
      </w:r>
      <w:r w:rsidRPr="00785E75">
        <w:rPr>
          <w:rFonts w:ascii="Arial" w:hAnsi="Arial" w:cs="Arial"/>
          <w:sz w:val="24"/>
          <w:szCs w:val="28"/>
        </w:rPr>
        <w:t>:</w:t>
      </w:r>
      <w:r w:rsidRPr="00785E75">
        <w:rPr>
          <w:rFonts w:ascii="Arial" w:hAnsi="Arial" w:cs="Arial"/>
          <w:sz w:val="24"/>
          <w:szCs w:val="28"/>
        </w:rPr>
        <w:br/>
        <w:t xml:space="preserve">A guided installer handles system setup, including Django configuration and Nextcloud </w:t>
      </w:r>
      <w:r w:rsidR="00F5397B" w:rsidRPr="00785E75">
        <w:rPr>
          <w:rFonts w:ascii="Arial" w:hAnsi="Arial" w:cs="Arial"/>
          <w:sz w:val="24"/>
          <w:szCs w:val="28"/>
        </w:rPr>
        <w:t>backup integration</w:t>
      </w:r>
      <w:r w:rsidRPr="00785E75">
        <w:rPr>
          <w:rFonts w:ascii="Arial" w:hAnsi="Arial" w:cs="Arial"/>
          <w:sz w:val="24"/>
          <w:szCs w:val="28"/>
        </w:rPr>
        <w:t>.</w:t>
      </w:r>
    </w:p>
    <w:p w14:paraId="78E15087" w14:textId="77777777" w:rsidR="0055400D" w:rsidRPr="00785E75" w:rsidRDefault="0055400D" w:rsidP="005F3C69">
      <w:pPr>
        <w:numPr>
          <w:ilvl w:val="0"/>
          <w:numId w:val="8"/>
        </w:numPr>
        <w:rPr>
          <w:rFonts w:ascii="Arial" w:hAnsi="Arial" w:cs="Arial"/>
          <w:sz w:val="24"/>
          <w:szCs w:val="28"/>
        </w:rPr>
      </w:pPr>
      <w:r w:rsidRPr="00785E75">
        <w:rPr>
          <w:rFonts w:ascii="Arial" w:hAnsi="Arial" w:cs="Arial"/>
          <w:b/>
          <w:bCs/>
          <w:sz w:val="24"/>
          <w:szCs w:val="28"/>
        </w:rPr>
        <w:t>Language Support</w:t>
      </w:r>
      <w:r w:rsidRPr="00785E75">
        <w:rPr>
          <w:rFonts w:ascii="Arial" w:hAnsi="Arial" w:cs="Arial"/>
          <w:sz w:val="24"/>
          <w:szCs w:val="28"/>
        </w:rPr>
        <w:t>:</w:t>
      </w:r>
      <w:r w:rsidRPr="00785E75">
        <w:rPr>
          <w:rFonts w:ascii="Arial" w:hAnsi="Arial" w:cs="Arial"/>
          <w:sz w:val="24"/>
          <w:szCs w:val="28"/>
        </w:rPr>
        <w:br/>
        <w:t>Default language is English; future updates may support localization (e.g., Filipino, Spanish).</w:t>
      </w:r>
    </w:p>
    <w:p w14:paraId="76DB45D9" w14:textId="77777777" w:rsidR="0055400D" w:rsidRPr="00785E75" w:rsidRDefault="0055400D" w:rsidP="005F3C69">
      <w:pPr>
        <w:numPr>
          <w:ilvl w:val="0"/>
          <w:numId w:val="8"/>
        </w:numPr>
        <w:rPr>
          <w:rFonts w:ascii="Arial" w:hAnsi="Arial" w:cs="Arial"/>
          <w:sz w:val="24"/>
          <w:szCs w:val="28"/>
        </w:rPr>
      </w:pPr>
      <w:r w:rsidRPr="00785E75">
        <w:rPr>
          <w:rFonts w:ascii="Arial" w:hAnsi="Arial" w:cs="Arial"/>
          <w:b/>
          <w:bCs/>
          <w:sz w:val="24"/>
          <w:szCs w:val="28"/>
        </w:rPr>
        <w:t>Network Protocols</w:t>
      </w:r>
      <w:r w:rsidRPr="00785E75">
        <w:rPr>
          <w:rFonts w:ascii="Arial" w:hAnsi="Arial" w:cs="Arial"/>
          <w:sz w:val="24"/>
          <w:szCs w:val="28"/>
        </w:rPr>
        <w:t>:</w:t>
      </w:r>
      <w:r w:rsidRPr="00785E75">
        <w:rPr>
          <w:rFonts w:ascii="Arial" w:hAnsi="Arial" w:cs="Arial"/>
          <w:sz w:val="24"/>
          <w:szCs w:val="28"/>
        </w:rPr>
        <w:br/>
        <w:t xml:space="preserve">Uses </w:t>
      </w:r>
      <w:r w:rsidRPr="00785E75">
        <w:rPr>
          <w:rFonts w:ascii="Arial" w:hAnsi="Arial" w:cs="Arial"/>
          <w:b/>
          <w:bCs/>
          <w:sz w:val="24"/>
          <w:szCs w:val="28"/>
        </w:rPr>
        <w:t>HTTP/HTTPS</w:t>
      </w:r>
      <w:r w:rsidRPr="00785E75">
        <w:rPr>
          <w:rFonts w:ascii="Arial" w:hAnsi="Arial" w:cs="Arial"/>
          <w:sz w:val="24"/>
          <w:szCs w:val="28"/>
        </w:rPr>
        <w:t xml:space="preserve"> for secure communication and </w:t>
      </w:r>
      <w:r w:rsidRPr="00785E75">
        <w:rPr>
          <w:rFonts w:ascii="Arial" w:hAnsi="Arial" w:cs="Arial"/>
          <w:b/>
          <w:bCs/>
          <w:sz w:val="24"/>
          <w:szCs w:val="28"/>
        </w:rPr>
        <w:t>TCP/IP</w:t>
      </w:r>
      <w:r w:rsidRPr="00785E75">
        <w:rPr>
          <w:rFonts w:ascii="Arial" w:hAnsi="Arial" w:cs="Arial"/>
          <w:sz w:val="24"/>
          <w:szCs w:val="28"/>
        </w:rPr>
        <w:t xml:space="preserve"> for server-client connections.</w:t>
      </w:r>
    </w:p>
    <w:p w14:paraId="046C75F1" w14:textId="2396328F" w:rsidR="0055400D" w:rsidRPr="00785E75" w:rsidRDefault="0055400D" w:rsidP="005F3C69">
      <w:pPr>
        <w:numPr>
          <w:ilvl w:val="0"/>
          <w:numId w:val="8"/>
        </w:numPr>
        <w:rPr>
          <w:rFonts w:ascii="Arial" w:hAnsi="Arial" w:cs="Arial"/>
          <w:sz w:val="24"/>
          <w:szCs w:val="28"/>
        </w:rPr>
      </w:pPr>
      <w:r w:rsidRPr="00785E75">
        <w:rPr>
          <w:rFonts w:ascii="Arial" w:hAnsi="Arial" w:cs="Arial"/>
          <w:b/>
          <w:bCs/>
          <w:sz w:val="24"/>
          <w:szCs w:val="28"/>
        </w:rPr>
        <w:t>Warranty</w:t>
      </w:r>
      <w:r w:rsidRPr="00785E75">
        <w:rPr>
          <w:rFonts w:ascii="Arial" w:hAnsi="Arial" w:cs="Arial"/>
          <w:sz w:val="24"/>
          <w:szCs w:val="28"/>
        </w:rPr>
        <w:t>:</w:t>
      </w:r>
      <w:r w:rsidRPr="00785E75">
        <w:rPr>
          <w:rFonts w:ascii="Arial" w:hAnsi="Arial" w:cs="Arial"/>
          <w:sz w:val="24"/>
          <w:szCs w:val="28"/>
        </w:rPr>
        <w:br/>
        <w:t>CBAS is provided "AS IS" with no warranty. Regular backups are recommended to prevent data loss.</w:t>
      </w:r>
    </w:p>
    <w:p w14:paraId="13E6960A" w14:textId="77777777" w:rsidR="00684192" w:rsidRPr="00785E75" w:rsidRDefault="00684192" w:rsidP="00260E14">
      <w:pPr>
        <w:rPr>
          <w:rFonts w:ascii="Arial" w:hAnsi="Arial" w:cs="Arial"/>
        </w:rPr>
      </w:pPr>
    </w:p>
    <w:p w14:paraId="5C9ED322" w14:textId="1CAFCD1D" w:rsidR="00171C08" w:rsidRPr="00785E75" w:rsidRDefault="00B555E0">
      <w:pPr>
        <w:pStyle w:val="Heading2"/>
        <w:ind w:left="-5"/>
        <w:rPr>
          <w:rFonts w:ascii="Arial" w:hAnsi="Arial" w:cs="Arial"/>
        </w:rPr>
      </w:pPr>
      <w:bookmarkStart w:id="20" w:name="_Toc2083100625"/>
      <w:r w:rsidRPr="5515B06C">
        <w:rPr>
          <w:rFonts w:ascii="Arial" w:hAnsi="Arial" w:cs="Arial"/>
        </w:rPr>
        <w:t>2.</w:t>
      </w:r>
      <w:r w:rsidR="00B577B3" w:rsidRPr="5515B06C">
        <w:rPr>
          <w:rFonts w:ascii="Arial" w:hAnsi="Arial" w:cs="Arial"/>
        </w:rPr>
        <w:t>7</w:t>
      </w:r>
      <w:r w:rsidRPr="5515B06C">
        <w:rPr>
          <w:rFonts w:ascii="Arial" w:hAnsi="Arial" w:cs="Arial"/>
        </w:rPr>
        <w:t xml:space="preserve"> User Documentation</w:t>
      </w:r>
      <w:bookmarkEnd w:id="20"/>
    </w:p>
    <w:p w14:paraId="7CAB9A8A" w14:textId="77777777" w:rsidR="00405521" w:rsidRPr="00785E75" w:rsidRDefault="00405521" w:rsidP="00405521">
      <w:pPr>
        <w:rPr>
          <w:rFonts w:ascii="Arial" w:hAnsi="Arial" w:cs="Arial"/>
          <w:sz w:val="24"/>
          <w:szCs w:val="28"/>
        </w:rPr>
      </w:pPr>
      <w:r w:rsidRPr="00785E75">
        <w:rPr>
          <w:rFonts w:ascii="Arial" w:hAnsi="Arial" w:cs="Arial"/>
          <w:sz w:val="24"/>
          <w:szCs w:val="28"/>
        </w:rPr>
        <w:t>Comprehensive user manuals and guides will be provided to facilitate the system's adoption:</w:t>
      </w:r>
    </w:p>
    <w:p w14:paraId="442EB858" w14:textId="77777777" w:rsidR="009E51AD" w:rsidRPr="00785E75" w:rsidRDefault="009E51AD" w:rsidP="00405521">
      <w:pPr>
        <w:rPr>
          <w:rFonts w:ascii="Arial" w:hAnsi="Arial" w:cs="Arial"/>
          <w:sz w:val="24"/>
          <w:szCs w:val="28"/>
        </w:rPr>
      </w:pPr>
    </w:p>
    <w:p w14:paraId="5E548D87" w14:textId="77777777" w:rsidR="00405521" w:rsidRPr="00785E75" w:rsidRDefault="00405521" w:rsidP="005F3C69">
      <w:pPr>
        <w:numPr>
          <w:ilvl w:val="0"/>
          <w:numId w:val="7"/>
        </w:numPr>
        <w:rPr>
          <w:rFonts w:ascii="Arial" w:hAnsi="Arial" w:cs="Arial"/>
          <w:sz w:val="24"/>
          <w:szCs w:val="28"/>
        </w:rPr>
      </w:pPr>
      <w:r w:rsidRPr="00785E75">
        <w:rPr>
          <w:rFonts w:ascii="Arial" w:hAnsi="Arial" w:cs="Arial"/>
          <w:b/>
          <w:bCs/>
          <w:sz w:val="24"/>
          <w:szCs w:val="28"/>
        </w:rPr>
        <w:t>Parish Staff Guide</w:t>
      </w:r>
      <w:r w:rsidRPr="00785E75">
        <w:rPr>
          <w:rFonts w:ascii="Arial" w:hAnsi="Arial" w:cs="Arial"/>
          <w:sz w:val="24"/>
          <w:szCs w:val="28"/>
        </w:rPr>
        <w:t>: Instructions for managing records, generating reports, and using the backup system.</w:t>
      </w:r>
    </w:p>
    <w:p w14:paraId="6CC6555F" w14:textId="77777777" w:rsidR="00405521" w:rsidRPr="00785E75" w:rsidRDefault="00405521" w:rsidP="005F3C69">
      <w:pPr>
        <w:numPr>
          <w:ilvl w:val="0"/>
          <w:numId w:val="7"/>
        </w:numPr>
        <w:rPr>
          <w:rFonts w:ascii="Arial" w:hAnsi="Arial" w:cs="Arial"/>
          <w:sz w:val="24"/>
          <w:szCs w:val="28"/>
        </w:rPr>
      </w:pPr>
      <w:r w:rsidRPr="00785E75">
        <w:rPr>
          <w:rFonts w:ascii="Arial" w:hAnsi="Arial" w:cs="Arial"/>
          <w:b/>
          <w:bCs/>
          <w:sz w:val="24"/>
          <w:szCs w:val="28"/>
        </w:rPr>
        <w:t>Customer Guide</w:t>
      </w:r>
      <w:r w:rsidRPr="00785E75">
        <w:rPr>
          <w:rFonts w:ascii="Arial" w:hAnsi="Arial" w:cs="Arial"/>
          <w:sz w:val="24"/>
          <w:szCs w:val="28"/>
        </w:rPr>
        <w:t>: Steps to access columbarium records and view transaction history.</w:t>
      </w:r>
    </w:p>
    <w:p w14:paraId="0E511BE8" w14:textId="488C6866" w:rsidR="00405521" w:rsidRPr="00785E75" w:rsidRDefault="00405521" w:rsidP="005F3C69">
      <w:pPr>
        <w:numPr>
          <w:ilvl w:val="0"/>
          <w:numId w:val="7"/>
        </w:numPr>
        <w:rPr>
          <w:rFonts w:ascii="Arial" w:hAnsi="Arial" w:cs="Arial"/>
          <w:sz w:val="24"/>
          <w:szCs w:val="28"/>
        </w:rPr>
      </w:pPr>
      <w:r w:rsidRPr="00785E75">
        <w:rPr>
          <w:rFonts w:ascii="Arial" w:hAnsi="Arial" w:cs="Arial"/>
          <w:b/>
          <w:bCs/>
          <w:sz w:val="24"/>
          <w:szCs w:val="28"/>
        </w:rPr>
        <w:t>Technical Documentation</w:t>
      </w:r>
      <w:r w:rsidRPr="00785E75">
        <w:rPr>
          <w:rFonts w:ascii="Arial" w:hAnsi="Arial" w:cs="Arial"/>
          <w:sz w:val="24"/>
          <w:szCs w:val="28"/>
        </w:rPr>
        <w:t>: Detailed information for developers and testers, including API references and database schema.</w:t>
      </w:r>
    </w:p>
    <w:p w14:paraId="58176942" w14:textId="77777777" w:rsidR="00405521" w:rsidRPr="00785E75" w:rsidRDefault="00405521" w:rsidP="00405521">
      <w:pPr>
        <w:rPr>
          <w:rFonts w:ascii="Arial" w:hAnsi="Arial" w:cs="Arial"/>
        </w:rPr>
      </w:pPr>
    </w:p>
    <w:p w14:paraId="5A884CA0" w14:textId="401EDF72" w:rsidR="00171C08" w:rsidRPr="00785E75" w:rsidRDefault="00B555E0">
      <w:pPr>
        <w:pStyle w:val="Heading2"/>
        <w:ind w:left="-5"/>
        <w:rPr>
          <w:rFonts w:ascii="Arial" w:hAnsi="Arial" w:cs="Arial"/>
        </w:rPr>
      </w:pPr>
      <w:bookmarkStart w:id="21" w:name="_Toc1626222211"/>
      <w:r w:rsidRPr="5515B06C">
        <w:rPr>
          <w:rFonts w:ascii="Arial" w:hAnsi="Arial" w:cs="Arial"/>
        </w:rPr>
        <w:t>2.</w:t>
      </w:r>
      <w:r w:rsidR="00B577B3" w:rsidRPr="5515B06C">
        <w:rPr>
          <w:rFonts w:ascii="Arial" w:hAnsi="Arial" w:cs="Arial"/>
        </w:rPr>
        <w:t>8</w:t>
      </w:r>
      <w:r w:rsidRPr="5515B06C">
        <w:rPr>
          <w:rFonts w:ascii="Arial" w:hAnsi="Arial" w:cs="Arial"/>
        </w:rPr>
        <w:t xml:space="preserve"> Assumptions and Dependencies</w:t>
      </w:r>
      <w:bookmarkEnd w:id="21"/>
    </w:p>
    <w:p w14:paraId="51953F5F" w14:textId="77198D17" w:rsidR="00B527A9" w:rsidRPr="00785E75" w:rsidRDefault="00B527A9" w:rsidP="00260E14">
      <w:pPr>
        <w:rPr>
          <w:rFonts w:ascii="Arial" w:hAnsi="Arial" w:cs="Arial"/>
          <w:sz w:val="24"/>
          <w:szCs w:val="28"/>
        </w:rPr>
      </w:pPr>
      <w:r w:rsidRPr="00785E75">
        <w:rPr>
          <w:rFonts w:ascii="Arial" w:hAnsi="Arial" w:cs="Arial"/>
          <w:sz w:val="24"/>
          <w:szCs w:val="28"/>
        </w:rPr>
        <w:t xml:space="preserve">The Chambers of the Burning Ashes System (CBAS) relies on the Django framework for backend development, offering a robust set of tools for building web applications with a focus on security and scalability. The system also integrates MySQL for database management and </w:t>
      </w:r>
      <w:r w:rsidR="008D7A7C" w:rsidRPr="00785E75">
        <w:rPr>
          <w:rFonts w:ascii="Arial" w:hAnsi="Arial" w:cs="Arial"/>
          <w:sz w:val="24"/>
          <w:szCs w:val="28"/>
        </w:rPr>
        <w:t>AWS</w:t>
      </w:r>
      <w:r w:rsidRPr="00785E75">
        <w:rPr>
          <w:rFonts w:ascii="Arial" w:hAnsi="Arial" w:cs="Arial"/>
          <w:sz w:val="24"/>
          <w:szCs w:val="28"/>
        </w:rPr>
        <w:t xml:space="preserve"> for </w:t>
      </w:r>
      <w:r w:rsidR="008D7A7C" w:rsidRPr="00785E75">
        <w:rPr>
          <w:rFonts w:ascii="Arial" w:hAnsi="Arial" w:cs="Arial"/>
          <w:sz w:val="24"/>
          <w:szCs w:val="28"/>
        </w:rPr>
        <w:t>cloud</w:t>
      </w:r>
      <w:r w:rsidRPr="00785E75">
        <w:rPr>
          <w:rFonts w:ascii="Arial" w:hAnsi="Arial" w:cs="Arial"/>
          <w:sz w:val="24"/>
          <w:szCs w:val="28"/>
        </w:rPr>
        <w:t xml:space="preserve"> storage. These technologies ensure seamless data handling and secure cloud backup solutions.</w:t>
      </w:r>
    </w:p>
    <w:p w14:paraId="6B1C0666" w14:textId="77777777" w:rsidR="00B527A9" w:rsidRPr="00785E75" w:rsidRDefault="00B527A9" w:rsidP="00260E14">
      <w:pPr>
        <w:rPr>
          <w:rFonts w:ascii="Arial" w:hAnsi="Arial" w:cs="Arial"/>
          <w:sz w:val="24"/>
          <w:szCs w:val="28"/>
        </w:rPr>
      </w:pPr>
    </w:p>
    <w:p w14:paraId="3020A66B" w14:textId="73AB62FA" w:rsidR="000960C6" w:rsidRPr="00785E75" w:rsidRDefault="00B527A9" w:rsidP="00260E14">
      <w:pPr>
        <w:rPr>
          <w:rFonts w:ascii="Arial" w:hAnsi="Arial" w:cs="Arial"/>
          <w:sz w:val="24"/>
          <w:szCs w:val="28"/>
        </w:rPr>
      </w:pPr>
      <w:r w:rsidRPr="00785E75">
        <w:rPr>
          <w:rFonts w:ascii="Arial" w:hAnsi="Arial" w:cs="Arial"/>
          <w:sz w:val="24"/>
          <w:szCs w:val="28"/>
        </w:rPr>
        <w:t xml:space="preserve">For better understanding, this document assumes the reader is more interested in the system's functionality rather than the technical details of how Django, MySQL, and </w:t>
      </w:r>
      <w:r w:rsidR="008D7A7C" w:rsidRPr="00785E75">
        <w:rPr>
          <w:rFonts w:ascii="Arial" w:hAnsi="Arial" w:cs="Arial"/>
          <w:sz w:val="24"/>
          <w:szCs w:val="28"/>
        </w:rPr>
        <w:t>AWS</w:t>
      </w:r>
      <w:r w:rsidRPr="00785E75">
        <w:rPr>
          <w:rFonts w:ascii="Arial" w:hAnsi="Arial" w:cs="Arial"/>
          <w:sz w:val="24"/>
          <w:szCs w:val="28"/>
        </w:rPr>
        <w:t xml:space="preserve"> are implemented or how the code is written and structured.</w:t>
      </w:r>
      <w:commentRangeEnd w:id="11"/>
      <w:r w:rsidR="00BF27B2" w:rsidRPr="00785E75">
        <w:rPr>
          <w:rStyle w:val="CommentReference"/>
          <w:rFonts w:ascii="Arial" w:hAnsi="Arial" w:cs="Arial"/>
          <w:sz w:val="18"/>
          <w:szCs w:val="18"/>
        </w:rPr>
        <w:commentReference w:id="11"/>
      </w:r>
    </w:p>
    <w:p w14:paraId="4437A8AE" w14:textId="77777777" w:rsidR="00B527A9" w:rsidRPr="00785E75" w:rsidRDefault="00B527A9" w:rsidP="00260E14">
      <w:pPr>
        <w:rPr>
          <w:rFonts w:ascii="Arial" w:hAnsi="Arial" w:cs="Arial"/>
        </w:rPr>
      </w:pPr>
    </w:p>
    <w:p w14:paraId="6BB1306D" w14:textId="77777777" w:rsidR="00382BEE" w:rsidRPr="00785E75" w:rsidRDefault="00382BEE" w:rsidP="00260E14">
      <w:pPr>
        <w:rPr>
          <w:rFonts w:ascii="Arial" w:hAnsi="Arial" w:cs="Arial"/>
        </w:rPr>
      </w:pPr>
    </w:p>
    <w:p w14:paraId="7A35509F" w14:textId="6B50CFDD" w:rsidR="00382BEE" w:rsidRPr="00785E75" w:rsidRDefault="00B555E0" w:rsidP="00A811DA">
      <w:pPr>
        <w:pStyle w:val="Heading1"/>
        <w:ind w:left="-5"/>
        <w:rPr>
          <w:rFonts w:ascii="Arial" w:hAnsi="Arial" w:cs="Arial"/>
        </w:rPr>
      </w:pPr>
      <w:bookmarkStart w:id="22" w:name="_Toc12659142"/>
      <w:r w:rsidRPr="5515B06C">
        <w:rPr>
          <w:rFonts w:ascii="Arial" w:hAnsi="Arial" w:cs="Arial"/>
        </w:rPr>
        <w:t>3.</w:t>
      </w:r>
      <w:r w:rsidR="00A811DA" w:rsidRPr="5515B06C">
        <w:rPr>
          <w:rFonts w:ascii="Arial" w:hAnsi="Arial" w:cs="Arial"/>
        </w:rPr>
        <w:t xml:space="preserve"> External Interface Requirements</w:t>
      </w:r>
      <w:bookmarkEnd w:id="22"/>
    </w:p>
    <w:p w14:paraId="0C86DC45" w14:textId="6E36C1FE" w:rsidR="00171C08" w:rsidRPr="00785E75" w:rsidRDefault="00B555E0" w:rsidP="00675F56">
      <w:pPr>
        <w:pStyle w:val="Heading2"/>
        <w:rPr>
          <w:rFonts w:ascii="Arial" w:hAnsi="Arial" w:cs="Arial"/>
        </w:rPr>
      </w:pPr>
      <w:bookmarkStart w:id="23" w:name="_Toc1215776936"/>
      <w:r w:rsidRPr="5515B06C">
        <w:rPr>
          <w:rFonts w:ascii="Arial" w:hAnsi="Arial" w:cs="Arial"/>
        </w:rPr>
        <w:t xml:space="preserve">3.1 </w:t>
      </w:r>
      <w:r w:rsidR="00A811DA" w:rsidRPr="5515B06C">
        <w:rPr>
          <w:rFonts w:ascii="Arial" w:hAnsi="Arial" w:cs="Arial"/>
        </w:rPr>
        <w:t>User</w:t>
      </w:r>
      <w:r w:rsidR="00A61CB4" w:rsidRPr="5515B06C">
        <w:rPr>
          <w:rFonts w:ascii="Arial" w:hAnsi="Arial" w:cs="Arial"/>
        </w:rPr>
        <w:t xml:space="preserve"> Interface</w:t>
      </w:r>
      <w:bookmarkEnd w:id="23"/>
    </w:p>
    <w:p w14:paraId="0947A334" w14:textId="6F75CA35" w:rsidR="00171C08" w:rsidRPr="00785E75" w:rsidRDefault="22129E13" w:rsidP="00260E14">
      <w:pPr>
        <w:rPr>
          <w:rFonts w:ascii="Arial" w:hAnsi="Arial" w:cs="Arial"/>
          <w:sz w:val="24"/>
          <w:szCs w:val="28"/>
        </w:rPr>
      </w:pPr>
      <w:r w:rsidRPr="00785E75">
        <w:rPr>
          <w:rFonts w:ascii="Arial" w:hAnsi="Arial" w:cs="Arial"/>
          <w:sz w:val="24"/>
          <w:szCs w:val="28"/>
        </w:rPr>
        <w:t xml:space="preserve">This section will cover </w:t>
      </w:r>
      <w:r w:rsidR="1643134C" w:rsidRPr="00785E75">
        <w:rPr>
          <w:rFonts w:ascii="Arial" w:hAnsi="Arial" w:cs="Arial"/>
          <w:sz w:val="24"/>
          <w:szCs w:val="28"/>
        </w:rPr>
        <w:t>the external interface requirements fo</w:t>
      </w:r>
      <w:r w:rsidR="54AA7614" w:rsidRPr="00785E75">
        <w:rPr>
          <w:rFonts w:ascii="Arial" w:hAnsi="Arial" w:cs="Arial"/>
          <w:sz w:val="24"/>
          <w:szCs w:val="28"/>
        </w:rPr>
        <w:t>r the Chambers of the Burning Ashes System (CBAS)</w:t>
      </w:r>
      <w:r w:rsidR="34D3DE6D" w:rsidRPr="00785E75">
        <w:rPr>
          <w:rFonts w:ascii="Arial" w:hAnsi="Arial" w:cs="Arial"/>
          <w:sz w:val="24"/>
          <w:szCs w:val="28"/>
        </w:rPr>
        <w:t xml:space="preserve">. This section will include </w:t>
      </w:r>
      <w:r w:rsidR="63E11CD5" w:rsidRPr="00785E75">
        <w:rPr>
          <w:rFonts w:ascii="Arial" w:hAnsi="Arial" w:cs="Arial"/>
          <w:sz w:val="24"/>
          <w:szCs w:val="28"/>
        </w:rPr>
        <w:t xml:space="preserve">the user interface, </w:t>
      </w:r>
      <w:r w:rsidR="0D21DD67" w:rsidRPr="00785E75">
        <w:rPr>
          <w:rFonts w:ascii="Arial" w:hAnsi="Arial" w:cs="Arial"/>
          <w:sz w:val="24"/>
          <w:szCs w:val="28"/>
        </w:rPr>
        <w:t>hardware interface</w:t>
      </w:r>
      <w:r w:rsidR="39882118" w:rsidRPr="00785E75">
        <w:rPr>
          <w:rFonts w:ascii="Arial" w:hAnsi="Arial" w:cs="Arial"/>
          <w:sz w:val="24"/>
          <w:szCs w:val="28"/>
        </w:rPr>
        <w:t>, and the interactions</w:t>
      </w:r>
      <w:r w:rsidR="279309FC" w:rsidRPr="00785E75">
        <w:rPr>
          <w:rFonts w:ascii="Arial" w:hAnsi="Arial" w:cs="Arial"/>
          <w:sz w:val="24"/>
          <w:szCs w:val="28"/>
        </w:rPr>
        <w:t xml:space="preserve"> the users will have with the system.</w:t>
      </w:r>
    </w:p>
    <w:p w14:paraId="532C8C83" w14:textId="77777777" w:rsidR="00B577B3" w:rsidRPr="00785E75" w:rsidRDefault="00B577B3" w:rsidP="00260E14">
      <w:pPr>
        <w:rPr>
          <w:rFonts w:ascii="Arial" w:hAnsi="Arial" w:cs="Arial"/>
          <w:sz w:val="24"/>
          <w:szCs w:val="28"/>
        </w:rPr>
      </w:pPr>
    </w:p>
    <w:p w14:paraId="1C4CA509" w14:textId="3762335D" w:rsidR="00171C08" w:rsidRPr="00785E75" w:rsidRDefault="00B555E0" w:rsidP="00675F56">
      <w:pPr>
        <w:pStyle w:val="Heading3"/>
        <w:rPr>
          <w:rFonts w:ascii="Arial" w:hAnsi="Arial" w:cs="Arial"/>
        </w:rPr>
      </w:pPr>
      <w:bookmarkStart w:id="24" w:name="_Toc2116043404"/>
      <w:r w:rsidRPr="5515B06C">
        <w:rPr>
          <w:rFonts w:ascii="Arial" w:hAnsi="Arial" w:cs="Arial"/>
        </w:rPr>
        <w:t>3.</w:t>
      </w:r>
      <w:r w:rsidR="00675F56" w:rsidRPr="5515B06C">
        <w:rPr>
          <w:rFonts w:ascii="Arial" w:hAnsi="Arial" w:cs="Arial"/>
        </w:rPr>
        <w:t>1.1</w:t>
      </w:r>
      <w:r w:rsidRPr="5515B06C">
        <w:rPr>
          <w:rFonts w:ascii="Arial" w:hAnsi="Arial" w:cs="Arial"/>
        </w:rPr>
        <w:t xml:space="preserve"> </w:t>
      </w:r>
      <w:r w:rsidR="001C3726" w:rsidRPr="5515B06C">
        <w:rPr>
          <w:rFonts w:ascii="Arial" w:hAnsi="Arial" w:cs="Arial"/>
        </w:rPr>
        <w:t>User Interfaces</w:t>
      </w:r>
      <w:bookmarkEnd w:id="24"/>
    </w:p>
    <w:p w14:paraId="56BFC15E" w14:textId="77FDADD2" w:rsidR="00171C08" w:rsidRPr="00785E75" w:rsidRDefault="4E85AC32" w:rsidP="00260E14">
      <w:pPr>
        <w:rPr>
          <w:rFonts w:ascii="Arial" w:hAnsi="Arial" w:cs="Arial"/>
          <w:sz w:val="24"/>
          <w:szCs w:val="28"/>
        </w:rPr>
      </w:pPr>
      <w:r w:rsidRPr="00785E75">
        <w:rPr>
          <w:rFonts w:ascii="Arial" w:hAnsi="Arial" w:cs="Arial"/>
          <w:sz w:val="24"/>
          <w:szCs w:val="28"/>
        </w:rPr>
        <w:t xml:space="preserve">The web interface is designed using vanilla HTML, JavaScript, and CSS. </w:t>
      </w:r>
      <w:r w:rsidR="00C7291C" w:rsidRPr="00785E75">
        <w:rPr>
          <w:rFonts w:ascii="Arial" w:hAnsi="Arial" w:cs="Arial"/>
          <w:sz w:val="24"/>
          <w:szCs w:val="28"/>
        </w:rPr>
        <w:t>It will be using the Django framework</w:t>
      </w:r>
      <w:r w:rsidR="00BA0D7B" w:rsidRPr="00785E75">
        <w:rPr>
          <w:rFonts w:ascii="Arial" w:hAnsi="Arial" w:cs="Arial"/>
          <w:sz w:val="24"/>
          <w:szCs w:val="28"/>
        </w:rPr>
        <w:t xml:space="preserve">. </w:t>
      </w:r>
      <w:r w:rsidR="00FE6478" w:rsidRPr="00785E75">
        <w:rPr>
          <w:rFonts w:ascii="Arial" w:hAnsi="Arial" w:cs="Arial"/>
          <w:sz w:val="24"/>
          <w:szCs w:val="28"/>
        </w:rPr>
        <w:t xml:space="preserve">The following is a prototype of </w:t>
      </w:r>
      <w:r w:rsidR="0003403D" w:rsidRPr="00785E75">
        <w:rPr>
          <w:rFonts w:ascii="Arial" w:hAnsi="Arial" w:cs="Arial"/>
          <w:sz w:val="24"/>
          <w:szCs w:val="28"/>
        </w:rPr>
        <w:t>the web application:</w:t>
      </w:r>
    </w:p>
    <w:p w14:paraId="7CE433D0" w14:textId="5C43A4AE" w:rsidR="76E19E62" w:rsidRPr="00785E75" w:rsidRDefault="76E19E62" w:rsidP="00260E14">
      <w:pPr>
        <w:rPr>
          <w:rFonts w:ascii="Arial" w:hAnsi="Arial" w:cs="Arial"/>
        </w:rPr>
      </w:pPr>
    </w:p>
    <w:p w14:paraId="79636846" w14:textId="77777777" w:rsidR="00783773" w:rsidRPr="00785E75" w:rsidRDefault="03E84F71" w:rsidP="00783773">
      <w:pPr>
        <w:keepNext/>
        <w:rPr>
          <w:rFonts w:ascii="Arial" w:hAnsi="Arial" w:cs="Arial"/>
        </w:rPr>
      </w:pPr>
      <w:r w:rsidRPr="00785E75">
        <w:rPr>
          <w:rFonts w:ascii="Arial" w:hAnsi="Arial" w:cs="Arial"/>
          <w:noProof/>
        </w:rPr>
        <w:drawing>
          <wp:inline distT="0" distB="0" distL="0" distR="0" wp14:anchorId="0E606472" wp14:editId="5DF14DDB">
            <wp:extent cx="5992886" cy="2853175"/>
            <wp:effectExtent l="0" t="0" r="0" b="0"/>
            <wp:docPr id="995110252" name="Picture 995110252" descr="g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110252"/>
                    <pic:cNvPicPr/>
                  </pic:nvPicPr>
                  <pic:blipFill>
                    <a:blip r:embed="rId21">
                      <a:extLst>
                        <a:ext uri="{28A0092B-C50C-407E-A947-70E740481C1C}">
                          <a14:useLocalDpi xmlns:a14="http://schemas.microsoft.com/office/drawing/2010/main" val="0"/>
                        </a:ext>
                      </a:extLst>
                    </a:blip>
                    <a:stretch>
                      <a:fillRect/>
                    </a:stretch>
                  </pic:blipFill>
                  <pic:spPr>
                    <a:xfrm>
                      <a:off x="0" y="0"/>
                      <a:ext cx="5992886" cy="2853175"/>
                    </a:xfrm>
                    <a:prstGeom prst="rect">
                      <a:avLst/>
                    </a:prstGeom>
                  </pic:spPr>
                </pic:pic>
              </a:graphicData>
            </a:graphic>
          </wp:inline>
        </w:drawing>
      </w:r>
    </w:p>
    <w:p w14:paraId="3D875118" w14:textId="0679EE8B" w:rsidR="006B472C" w:rsidRPr="00785E75" w:rsidRDefault="00783773" w:rsidP="00783773">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3</w:t>
      </w:r>
      <w:r w:rsidR="00FF5C70" w:rsidRPr="00785E75">
        <w:rPr>
          <w:rFonts w:ascii="Arial" w:hAnsi="Arial" w:cs="Arial"/>
          <w:noProof/>
        </w:rPr>
        <w:fldChar w:fldCharType="end"/>
      </w:r>
      <w:r w:rsidRPr="00785E75">
        <w:rPr>
          <w:rFonts w:ascii="Arial" w:hAnsi="Arial" w:cs="Arial"/>
        </w:rPr>
        <w:t>: Login Page</w:t>
      </w:r>
    </w:p>
    <w:p w14:paraId="24C36949" w14:textId="074FD015" w:rsidR="00783773" w:rsidRPr="00785E75" w:rsidRDefault="00783773" w:rsidP="00783773">
      <w:pPr>
        <w:rPr>
          <w:rFonts w:ascii="Arial" w:hAnsi="Arial" w:cs="Arial"/>
          <w:sz w:val="24"/>
          <w:szCs w:val="28"/>
        </w:rPr>
      </w:pPr>
      <w:r w:rsidRPr="00785E75">
        <w:rPr>
          <w:rFonts w:ascii="Arial" w:hAnsi="Arial" w:cs="Arial"/>
          <w:sz w:val="24"/>
          <w:szCs w:val="28"/>
        </w:rPr>
        <w:t>CBAS Login Page for the Parish Staff and Parish Administrator to login into the system.</w:t>
      </w:r>
    </w:p>
    <w:p w14:paraId="0ED2FED0" w14:textId="2EF2E3D4" w:rsidR="00171C08" w:rsidRPr="00785E75" w:rsidRDefault="00EF7FBC" w:rsidP="00EF7FBC">
      <w:pPr>
        <w:rPr>
          <w:rFonts w:ascii="Arial" w:hAnsi="Arial" w:cs="Arial"/>
        </w:rPr>
      </w:pPr>
      <w:r w:rsidRPr="00785E75">
        <w:rPr>
          <w:rFonts w:ascii="Arial" w:hAnsi="Arial" w:cs="Arial"/>
        </w:rPr>
        <w:br/>
      </w:r>
      <w:r w:rsidRPr="00785E75">
        <w:rPr>
          <w:rFonts w:ascii="Arial" w:hAnsi="Arial" w:cs="Arial"/>
        </w:rPr>
        <w:br/>
      </w:r>
    </w:p>
    <w:p w14:paraId="0D2F4A79" w14:textId="0A3715AC" w:rsidR="00171C08" w:rsidRPr="00785E75" w:rsidRDefault="00171C08" w:rsidP="00260E14">
      <w:pPr>
        <w:rPr>
          <w:rFonts w:ascii="Arial" w:eastAsia="Arial" w:hAnsi="Arial" w:cs="Arial"/>
        </w:rPr>
      </w:pPr>
    </w:p>
    <w:p w14:paraId="785517B6" w14:textId="2C71B889" w:rsidR="00171C08" w:rsidRPr="00785E75" w:rsidRDefault="00171C08" w:rsidP="00260E14">
      <w:pPr>
        <w:rPr>
          <w:rFonts w:ascii="Arial" w:hAnsi="Arial" w:cs="Arial"/>
        </w:rPr>
      </w:pPr>
    </w:p>
    <w:p w14:paraId="75865FCD" w14:textId="3A095159" w:rsidR="006B472C" w:rsidRPr="00785E75" w:rsidRDefault="03E84F71" w:rsidP="006B472C">
      <w:pPr>
        <w:keepNext/>
        <w:rPr>
          <w:rFonts w:ascii="Arial" w:hAnsi="Arial" w:cs="Arial"/>
        </w:rPr>
      </w:pPr>
      <w:r w:rsidRPr="00785E75">
        <w:rPr>
          <w:rFonts w:ascii="Arial" w:hAnsi="Arial" w:cs="Arial"/>
          <w:noProof/>
        </w:rPr>
        <w:drawing>
          <wp:inline distT="0" distB="0" distL="0" distR="0" wp14:anchorId="5180567A" wp14:editId="3C56C45A">
            <wp:extent cx="5992886" cy="2877562"/>
            <wp:effectExtent l="0" t="0" r="0" b="0"/>
            <wp:docPr id="323505565" name="Picture 32350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505565"/>
                    <pic:cNvPicPr/>
                  </pic:nvPicPr>
                  <pic:blipFill>
                    <a:blip r:embed="rId22">
                      <a:extLst>
                        <a:ext uri="{28A0092B-C50C-407E-A947-70E740481C1C}">
                          <a14:useLocalDpi xmlns:a14="http://schemas.microsoft.com/office/drawing/2010/main" val="0"/>
                        </a:ext>
                      </a:extLst>
                    </a:blip>
                    <a:stretch>
                      <a:fillRect/>
                    </a:stretch>
                  </pic:blipFill>
                  <pic:spPr>
                    <a:xfrm>
                      <a:off x="0" y="0"/>
                      <a:ext cx="5992886" cy="2877562"/>
                    </a:xfrm>
                    <a:prstGeom prst="rect">
                      <a:avLst/>
                    </a:prstGeom>
                  </pic:spPr>
                </pic:pic>
              </a:graphicData>
            </a:graphic>
          </wp:inline>
        </w:drawing>
      </w:r>
    </w:p>
    <w:p w14:paraId="3509DBDB" w14:textId="6C64E94C" w:rsidR="00171C08" w:rsidRPr="00785E75" w:rsidRDefault="006B472C" w:rsidP="006B472C">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4</w:t>
      </w:r>
      <w:r w:rsidR="00FF5C70" w:rsidRPr="00785E75">
        <w:rPr>
          <w:rFonts w:ascii="Arial" w:hAnsi="Arial" w:cs="Arial"/>
          <w:noProof/>
        </w:rPr>
        <w:fldChar w:fldCharType="end"/>
      </w:r>
      <w:r w:rsidRPr="00785E75">
        <w:rPr>
          <w:rFonts w:ascii="Arial" w:hAnsi="Arial" w:cs="Arial"/>
        </w:rPr>
        <w:t>: Login Details Page</w:t>
      </w:r>
    </w:p>
    <w:p w14:paraId="00B94219" w14:textId="58270D55" w:rsidR="00171C08" w:rsidRPr="00785E75" w:rsidRDefault="051D81F9" w:rsidP="00260E14">
      <w:pPr>
        <w:rPr>
          <w:rFonts w:ascii="Arial" w:hAnsi="Arial" w:cs="Arial"/>
          <w:sz w:val="24"/>
          <w:szCs w:val="28"/>
        </w:rPr>
      </w:pPr>
      <w:r w:rsidRPr="00785E75">
        <w:rPr>
          <w:rFonts w:ascii="Arial" w:hAnsi="Arial" w:cs="Arial"/>
          <w:sz w:val="24"/>
          <w:szCs w:val="28"/>
        </w:rPr>
        <w:t xml:space="preserve">CBAS login details page for the Parish Staff and Administrator to input their email and/or username and password to </w:t>
      </w:r>
      <w:r w:rsidR="2FD4F9F3" w:rsidRPr="00785E75">
        <w:rPr>
          <w:rFonts w:ascii="Arial" w:hAnsi="Arial" w:cs="Arial"/>
          <w:sz w:val="24"/>
          <w:szCs w:val="28"/>
        </w:rPr>
        <w:t>successfully</w:t>
      </w:r>
      <w:r w:rsidRPr="00785E75">
        <w:rPr>
          <w:rFonts w:ascii="Arial" w:hAnsi="Arial" w:cs="Arial"/>
          <w:sz w:val="24"/>
          <w:szCs w:val="28"/>
        </w:rPr>
        <w:t xml:space="preserve"> login </w:t>
      </w:r>
      <w:r w:rsidR="2185051E" w:rsidRPr="00785E75">
        <w:rPr>
          <w:rFonts w:ascii="Arial" w:hAnsi="Arial" w:cs="Arial"/>
          <w:sz w:val="24"/>
          <w:szCs w:val="28"/>
        </w:rPr>
        <w:t xml:space="preserve">to </w:t>
      </w:r>
      <w:r w:rsidRPr="00785E75">
        <w:rPr>
          <w:rFonts w:ascii="Arial" w:hAnsi="Arial" w:cs="Arial"/>
          <w:sz w:val="24"/>
          <w:szCs w:val="28"/>
        </w:rPr>
        <w:t>the system.</w:t>
      </w:r>
    </w:p>
    <w:p w14:paraId="48D3A47E" w14:textId="77777777" w:rsidR="00783773" w:rsidRPr="00785E75" w:rsidRDefault="03E84F71" w:rsidP="00783773">
      <w:pPr>
        <w:keepNext/>
        <w:rPr>
          <w:rFonts w:ascii="Arial" w:hAnsi="Arial" w:cs="Arial"/>
        </w:rPr>
      </w:pPr>
      <w:r w:rsidRPr="00785E75">
        <w:rPr>
          <w:rFonts w:ascii="Arial" w:hAnsi="Arial" w:cs="Arial"/>
          <w:noProof/>
        </w:rPr>
        <w:drawing>
          <wp:inline distT="0" distB="0" distL="0" distR="0" wp14:anchorId="54466295" wp14:editId="072FE647">
            <wp:extent cx="5944116" cy="3316512"/>
            <wp:effectExtent l="0" t="0" r="0" b="0"/>
            <wp:docPr id="822866403" name="Picture 82286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866403"/>
                    <pic:cNvPicPr/>
                  </pic:nvPicPr>
                  <pic:blipFill>
                    <a:blip r:embed="rId23">
                      <a:extLst>
                        <a:ext uri="{28A0092B-C50C-407E-A947-70E740481C1C}">
                          <a14:useLocalDpi xmlns:a14="http://schemas.microsoft.com/office/drawing/2010/main" val="0"/>
                        </a:ext>
                      </a:extLst>
                    </a:blip>
                    <a:stretch>
                      <a:fillRect/>
                    </a:stretch>
                  </pic:blipFill>
                  <pic:spPr>
                    <a:xfrm>
                      <a:off x="0" y="0"/>
                      <a:ext cx="5944116" cy="3316512"/>
                    </a:xfrm>
                    <a:prstGeom prst="rect">
                      <a:avLst/>
                    </a:prstGeom>
                  </pic:spPr>
                </pic:pic>
              </a:graphicData>
            </a:graphic>
          </wp:inline>
        </w:drawing>
      </w:r>
    </w:p>
    <w:p w14:paraId="1244335C" w14:textId="0444C6B5" w:rsidR="00171C08" w:rsidRPr="00785E75" w:rsidRDefault="00783773" w:rsidP="00783773">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5</w:t>
      </w:r>
      <w:r w:rsidR="00FF5C70" w:rsidRPr="00785E75">
        <w:rPr>
          <w:rFonts w:ascii="Arial" w:hAnsi="Arial" w:cs="Arial"/>
          <w:noProof/>
        </w:rPr>
        <w:fldChar w:fldCharType="end"/>
      </w:r>
      <w:r w:rsidRPr="00785E75">
        <w:rPr>
          <w:rFonts w:ascii="Arial" w:hAnsi="Arial" w:cs="Arial"/>
        </w:rPr>
        <w:t>: Home Page &amp; Dashboard</w:t>
      </w:r>
    </w:p>
    <w:p w14:paraId="25D71E45" w14:textId="31C87B55" w:rsidR="5A4A4F2C" w:rsidRPr="00785E75" w:rsidRDefault="00573886" w:rsidP="00260E14">
      <w:pPr>
        <w:rPr>
          <w:rFonts w:ascii="Arial" w:eastAsia="Arial" w:hAnsi="Arial" w:cs="Arial"/>
          <w:sz w:val="24"/>
          <w:szCs w:val="28"/>
        </w:rPr>
      </w:pPr>
      <w:r w:rsidRPr="00785E75">
        <w:rPr>
          <w:rFonts w:ascii="Arial" w:hAnsi="Arial" w:cs="Arial"/>
          <w:sz w:val="24"/>
          <w:szCs w:val="28"/>
        </w:rPr>
        <w:t xml:space="preserve">The </w:t>
      </w:r>
      <w:r w:rsidR="7FB884D6" w:rsidRPr="00785E75">
        <w:rPr>
          <w:rFonts w:ascii="Arial" w:hAnsi="Arial" w:cs="Arial"/>
          <w:sz w:val="24"/>
          <w:szCs w:val="28"/>
        </w:rPr>
        <w:t xml:space="preserve">Parish Staff and Parish Administrator Home page </w:t>
      </w:r>
      <w:r w:rsidR="00F76BDE" w:rsidRPr="00785E75">
        <w:rPr>
          <w:rFonts w:ascii="Arial" w:hAnsi="Arial" w:cs="Arial"/>
          <w:sz w:val="24"/>
          <w:szCs w:val="28"/>
        </w:rPr>
        <w:t>showcases the different available pages and features of the system and</w:t>
      </w:r>
      <w:r w:rsidR="7FB884D6" w:rsidRPr="00785E75">
        <w:rPr>
          <w:rFonts w:ascii="Arial" w:hAnsi="Arial" w:cs="Arial"/>
          <w:sz w:val="24"/>
          <w:szCs w:val="28"/>
        </w:rPr>
        <w:t xml:space="preserve"> the dashboard in which a daily report will be shown to the user.</w:t>
      </w:r>
    </w:p>
    <w:p w14:paraId="30059FC1" w14:textId="6E2698E8" w:rsidR="5A4A4F2C" w:rsidRPr="00785E75" w:rsidRDefault="5A4A4F2C" w:rsidP="00260E14">
      <w:pPr>
        <w:rPr>
          <w:rFonts w:ascii="Arial" w:eastAsia="Arial" w:hAnsi="Arial" w:cs="Arial"/>
        </w:rPr>
      </w:pPr>
    </w:p>
    <w:p w14:paraId="6F5D3B37" w14:textId="33DE1392" w:rsidR="00171C08" w:rsidRPr="00785E75" w:rsidRDefault="00171C08" w:rsidP="00260E14">
      <w:pPr>
        <w:rPr>
          <w:rFonts w:ascii="Arial" w:hAnsi="Arial" w:cs="Arial"/>
        </w:rPr>
      </w:pPr>
    </w:p>
    <w:p w14:paraId="0D9DD62B" w14:textId="77777777" w:rsidR="00783773" w:rsidRPr="00785E75" w:rsidRDefault="03E84F71" w:rsidP="00783773">
      <w:pPr>
        <w:keepNext/>
        <w:rPr>
          <w:rFonts w:ascii="Arial" w:hAnsi="Arial" w:cs="Arial"/>
        </w:rPr>
      </w:pPr>
      <w:r w:rsidRPr="00785E75">
        <w:rPr>
          <w:rFonts w:ascii="Arial" w:hAnsi="Arial" w:cs="Arial"/>
          <w:noProof/>
        </w:rPr>
        <w:drawing>
          <wp:inline distT="0" distB="0" distL="0" distR="0" wp14:anchorId="33917A13" wp14:editId="194AB12D">
            <wp:extent cx="5944116" cy="3340898"/>
            <wp:effectExtent l="0" t="0" r="0" b="0"/>
            <wp:docPr id="1727858183" name="Picture 172785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7858183"/>
                    <pic:cNvPicPr/>
                  </pic:nvPicPr>
                  <pic:blipFill>
                    <a:blip r:embed="rId24">
                      <a:extLst>
                        <a:ext uri="{28A0092B-C50C-407E-A947-70E740481C1C}">
                          <a14:useLocalDpi xmlns:a14="http://schemas.microsoft.com/office/drawing/2010/main" val="0"/>
                        </a:ext>
                      </a:extLst>
                    </a:blip>
                    <a:stretch>
                      <a:fillRect/>
                    </a:stretch>
                  </pic:blipFill>
                  <pic:spPr>
                    <a:xfrm>
                      <a:off x="0" y="0"/>
                      <a:ext cx="5944116" cy="3340898"/>
                    </a:xfrm>
                    <a:prstGeom prst="rect">
                      <a:avLst/>
                    </a:prstGeom>
                  </pic:spPr>
                </pic:pic>
              </a:graphicData>
            </a:graphic>
          </wp:inline>
        </w:drawing>
      </w:r>
    </w:p>
    <w:p w14:paraId="2D092884" w14:textId="7464AC6C" w:rsidR="00171C08" w:rsidRPr="00785E75" w:rsidRDefault="00783773" w:rsidP="00783773">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6</w:t>
      </w:r>
      <w:r w:rsidR="00FF5C70" w:rsidRPr="00785E75">
        <w:rPr>
          <w:rFonts w:ascii="Arial" w:hAnsi="Arial" w:cs="Arial"/>
          <w:noProof/>
        </w:rPr>
        <w:fldChar w:fldCharType="end"/>
      </w:r>
      <w:r w:rsidRPr="00785E75">
        <w:rPr>
          <w:rFonts w:ascii="Arial" w:hAnsi="Arial" w:cs="Arial"/>
        </w:rPr>
        <w:t>: Records Page</w:t>
      </w:r>
    </w:p>
    <w:p w14:paraId="3C104E11" w14:textId="7330311C" w:rsidR="308F4F21" w:rsidRPr="00785E75" w:rsidRDefault="308F4F21" w:rsidP="00260E14">
      <w:pPr>
        <w:rPr>
          <w:rFonts w:ascii="Arial" w:hAnsi="Arial" w:cs="Arial"/>
          <w:sz w:val="24"/>
          <w:szCs w:val="28"/>
        </w:rPr>
      </w:pPr>
      <w:r w:rsidRPr="00785E75">
        <w:rPr>
          <w:rFonts w:ascii="Arial" w:hAnsi="Arial" w:cs="Arial"/>
          <w:sz w:val="24"/>
          <w:szCs w:val="28"/>
        </w:rPr>
        <w:t>Records Page for the Parish Staff to add, delete</w:t>
      </w:r>
      <w:r w:rsidR="00573886" w:rsidRPr="00785E75">
        <w:rPr>
          <w:rFonts w:ascii="Arial" w:hAnsi="Arial" w:cs="Arial"/>
          <w:sz w:val="24"/>
          <w:szCs w:val="28"/>
        </w:rPr>
        <w:t>,</w:t>
      </w:r>
      <w:r w:rsidRPr="00785E75">
        <w:rPr>
          <w:rFonts w:ascii="Arial" w:hAnsi="Arial" w:cs="Arial"/>
          <w:sz w:val="24"/>
          <w:szCs w:val="28"/>
        </w:rPr>
        <w:t xml:space="preserve"> and edit customer records within the system, and for the Parish Administrator to view customer records. </w:t>
      </w:r>
    </w:p>
    <w:p w14:paraId="7273E75A" w14:textId="39ABFA39" w:rsidR="00171C08" w:rsidRPr="00785E75" w:rsidRDefault="00171C08" w:rsidP="00260E14">
      <w:pPr>
        <w:rPr>
          <w:rFonts w:ascii="Arial" w:eastAsia="Arial" w:hAnsi="Arial" w:cs="Arial"/>
        </w:rPr>
      </w:pPr>
    </w:p>
    <w:p w14:paraId="6A88AAD4" w14:textId="77777777" w:rsidR="00783773" w:rsidRPr="00785E75" w:rsidRDefault="03E84F71" w:rsidP="00783773">
      <w:pPr>
        <w:keepNext/>
        <w:rPr>
          <w:rFonts w:ascii="Arial" w:hAnsi="Arial" w:cs="Arial"/>
        </w:rPr>
      </w:pPr>
      <w:r w:rsidRPr="00785E75">
        <w:rPr>
          <w:rFonts w:ascii="Arial" w:hAnsi="Arial" w:cs="Arial"/>
          <w:noProof/>
        </w:rPr>
        <w:drawing>
          <wp:inline distT="0" distB="0" distL="0" distR="0" wp14:anchorId="447D92C4" wp14:editId="0729DA78">
            <wp:extent cx="5944116" cy="3353091"/>
            <wp:effectExtent l="0" t="0" r="0" b="0"/>
            <wp:docPr id="109424568" name="Picture 10942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24568"/>
                    <pic:cNvPicPr/>
                  </pic:nvPicPr>
                  <pic:blipFill>
                    <a:blip r:embed="rId25">
                      <a:extLst>
                        <a:ext uri="{28A0092B-C50C-407E-A947-70E740481C1C}">
                          <a14:useLocalDpi xmlns:a14="http://schemas.microsoft.com/office/drawing/2010/main" val="0"/>
                        </a:ext>
                      </a:extLst>
                    </a:blip>
                    <a:stretch>
                      <a:fillRect/>
                    </a:stretch>
                  </pic:blipFill>
                  <pic:spPr>
                    <a:xfrm>
                      <a:off x="0" y="0"/>
                      <a:ext cx="5944116" cy="3353091"/>
                    </a:xfrm>
                    <a:prstGeom prst="rect">
                      <a:avLst/>
                    </a:prstGeom>
                  </pic:spPr>
                </pic:pic>
              </a:graphicData>
            </a:graphic>
          </wp:inline>
        </w:drawing>
      </w:r>
    </w:p>
    <w:p w14:paraId="38BAD329" w14:textId="103F7831" w:rsidR="00171C08" w:rsidRPr="00785E75" w:rsidRDefault="00783773" w:rsidP="00783773">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7</w:t>
      </w:r>
      <w:r w:rsidR="00FF5C70" w:rsidRPr="00785E75">
        <w:rPr>
          <w:rFonts w:ascii="Arial" w:hAnsi="Arial" w:cs="Arial"/>
          <w:noProof/>
        </w:rPr>
        <w:fldChar w:fldCharType="end"/>
      </w:r>
      <w:r w:rsidRPr="00785E75">
        <w:rPr>
          <w:rFonts w:ascii="Arial" w:hAnsi="Arial" w:cs="Arial"/>
        </w:rPr>
        <w:t>: Customer Record Page</w:t>
      </w:r>
    </w:p>
    <w:p w14:paraId="4CC79DAB" w14:textId="64A6A8E7" w:rsidR="17D2905C" w:rsidRPr="00785E75" w:rsidRDefault="17D2905C" w:rsidP="00260E14">
      <w:pPr>
        <w:rPr>
          <w:rFonts w:ascii="Arial" w:eastAsia="Arial" w:hAnsi="Arial" w:cs="Arial"/>
          <w:sz w:val="24"/>
          <w:szCs w:val="28"/>
        </w:rPr>
      </w:pPr>
      <w:r w:rsidRPr="00785E75">
        <w:rPr>
          <w:rFonts w:ascii="Arial" w:hAnsi="Arial" w:cs="Arial"/>
          <w:sz w:val="24"/>
          <w:szCs w:val="28"/>
        </w:rPr>
        <w:t>C</w:t>
      </w:r>
      <w:r w:rsidR="6D41ECC1" w:rsidRPr="00785E75">
        <w:rPr>
          <w:rFonts w:ascii="Arial" w:hAnsi="Arial" w:cs="Arial"/>
          <w:sz w:val="24"/>
          <w:szCs w:val="28"/>
        </w:rPr>
        <w:t>ustomer record page in which all the available files, status, inurnment date and all necessary information are in display for the Parish Staff and Parish Administrator.</w:t>
      </w:r>
    </w:p>
    <w:p w14:paraId="7BF14C2A" w14:textId="71EC2661" w:rsidR="18A8F077" w:rsidRPr="00785E75" w:rsidRDefault="18A8F077" w:rsidP="00260E14">
      <w:pPr>
        <w:rPr>
          <w:rFonts w:ascii="Arial" w:eastAsia="Arial" w:hAnsi="Arial" w:cs="Arial"/>
        </w:rPr>
      </w:pPr>
    </w:p>
    <w:p w14:paraId="576AF3F6" w14:textId="77777777" w:rsidR="00783773" w:rsidRPr="00785E75" w:rsidRDefault="2E8321A8" w:rsidP="00783773">
      <w:pPr>
        <w:keepNext/>
        <w:rPr>
          <w:rFonts w:ascii="Arial" w:hAnsi="Arial" w:cs="Arial"/>
        </w:rPr>
      </w:pPr>
      <w:r w:rsidRPr="00785E75">
        <w:rPr>
          <w:rFonts w:ascii="Arial" w:hAnsi="Arial" w:cs="Arial"/>
          <w:noProof/>
        </w:rPr>
        <w:drawing>
          <wp:inline distT="0" distB="0" distL="0" distR="0" wp14:anchorId="234606DD" wp14:editId="2756D2BA">
            <wp:extent cx="5944116" cy="3334801"/>
            <wp:effectExtent l="0" t="0" r="0" b="0"/>
            <wp:docPr id="450676128" name="Picture 45067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676128"/>
                    <pic:cNvPicPr/>
                  </pic:nvPicPr>
                  <pic:blipFill>
                    <a:blip r:embed="rId26">
                      <a:extLst>
                        <a:ext uri="{28A0092B-C50C-407E-A947-70E740481C1C}">
                          <a14:useLocalDpi xmlns:a14="http://schemas.microsoft.com/office/drawing/2010/main" val="0"/>
                        </a:ext>
                      </a:extLst>
                    </a:blip>
                    <a:stretch>
                      <a:fillRect/>
                    </a:stretch>
                  </pic:blipFill>
                  <pic:spPr>
                    <a:xfrm>
                      <a:off x="0" y="0"/>
                      <a:ext cx="5944116" cy="3334801"/>
                    </a:xfrm>
                    <a:prstGeom prst="rect">
                      <a:avLst/>
                    </a:prstGeom>
                  </pic:spPr>
                </pic:pic>
              </a:graphicData>
            </a:graphic>
          </wp:inline>
        </w:drawing>
      </w:r>
    </w:p>
    <w:p w14:paraId="05B16B97" w14:textId="468AD014" w:rsidR="00171C08" w:rsidRPr="00785E75" w:rsidRDefault="00783773" w:rsidP="00783773">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8</w:t>
      </w:r>
      <w:r w:rsidR="00FF5C70" w:rsidRPr="00785E75">
        <w:rPr>
          <w:rFonts w:ascii="Arial" w:hAnsi="Arial" w:cs="Arial"/>
          <w:noProof/>
        </w:rPr>
        <w:fldChar w:fldCharType="end"/>
      </w:r>
      <w:r w:rsidRPr="00785E75">
        <w:rPr>
          <w:rFonts w:ascii="Arial" w:hAnsi="Arial" w:cs="Arial"/>
        </w:rPr>
        <w:t>: Columbary Map Page</w:t>
      </w:r>
    </w:p>
    <w:p w14:paraId="2D7FBA73" w14:textId="688D3B53" w:rsidR="00783773" w:rsidRPr="00785E75" w:rsidRDefault="00783773" w:rsidP="00260E14">
      <w:pPr>
        <w:rPr>
          <w:rFonts w:ascii="Arial" w:eastAsia="Arial" w:hAnsi="Arial" w:cs="Arial"/>
        </w:rPr>
      </w:pPr>
    </w:p>
    <w:p w14:paraId="677C1E30" w14:textId="1AD8F915" w:rsidR="0CE2447C" w:rsidRPr="00785E75" w:rsidRDefault="0CE2447C" w:rsidP="00260E14">
      <w:pPr>
        <w:rPr>
          <w:rFonts w:ascii="Arial" w:hAnsi="Arial" w:cs="Arial"/>
          <w:sz w:val="24"/>
          <w:szCs w:val="28"/>
        </w:rPr>
      </w:pPr>
      <w:r w:rsidRPr="00785E75">
        <w:rPr>
          <w:rFonts w:ascii="Arial" w:hAnsi="Arial" w:cs="Arial"/>
          <w:sz w:val="24"/>
          <w:szCs w:val="28"/>
        </w:rPr>
        <w:t xml:space="preserve">Columbary Map Page for the Parish Staff and Administrator to see the availability of </w:t>
      </w:r>
      <w:r w:rsidR="63A01896" w:rsidRPr="00785E75">
        <w:rPr>
          <w:rFonts w:ascii="Arial" w:hAnsi="Arial" w:cs="Arial"/>
          <w:sz w:val="24"/>
          <w:szCs w:val="28"/>
        </w:rPr>
        <w:t>crypts</w:t>
      </w:r>
      <w:r w:rsidRPr="00785E75">
        <w:rPr>
          <w:rFonts w:ascii="Arial" w:hAnsi="Arial" w:cs="Arial"/>
          <w:sz w:val="24"/>
          <w:szCs w:val="28"/>
        </w:rPr>
        <w:t xml:space="preserve"> to see the reserved, available</w:t>
      </w:r>
      <w:r w:rsidR="00573886" w:rsidRPr="00785E75">
        <w:rPr>
          <w:rFonts w:ascii="Arial" w:hAnsi="Arial" w:cs="Arial"/>
          <w:sz w:val="24"/>
          <w:szCs w:val="28"/>
        </w:rPr>
        <w:t>,</w:t>
      </w:r>
      <w:r w:rsidRPr="00785E75">
        <w:rPr>
          <w:rFonts w:ascii="Arial" w:hAnsi="Arial" w:cs="Arial"/>
          <w:sz w:val="24"/>
          <w:szCs w:val="28"/>
        </w:rPr>
        <w:t xml:space="preserve"> and unavailable spots.</w:t>
      </w:r>
    </w:p>
    <w:p w14:paraId="177679BF" w14:textId="77777777" w:rsidR="00783773" w:rsidRPr="00785E75" w:rsidRDefault="00783773" w:rsidP="00260E14">
      <w:pPr>
        <w:rPr>
          <w:rFonts w:ascii="Arial" w:hAnsi="Arial" w:cs="Arial"/>
        </w:rPr>
      </w:pPr>
    </w:p>
    <w:p w14:paraId="62E4CBE5" w14:textId="77777777" w:rsidR="00783773" w:rsidRPr="00785E75" w:rsidRDefault="2E8321A8" w:rsidP="00783773">
      <w:pPr>
        <w:keepNext/>
        <w:rPr>
          <w:rFonts w:ascii="Arial" w:hAnsi="Arial" w:cs="Arial"/>
        </w:rPr>
      </w:pPr>
      <w:r w:rsidRPr="00785E75">
        <w:rPr>
          <w:rFonts w:ascii="Arial" w:hAnsi="Arial" w:cs="Arial"/>
          <w:noProof/>
        </w:rPr>
        <w:drawing>
          <wp:inline distT="0" distB="0" distL="0" distR="0" wp14:anchorId="73F07B74" wp14:editId="62C26832">
            <wp:extent cx="5944116" cy="3267739"/>
            <wp:effectExtent l="0" t="0" r="0" b="0"/>
            <wp:docPr id="361313435" name="Picture 36131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313435"/>
                    <pic:cNvPicPr/>
                  </pic:nvPicPr>
                  <pic:blipFill>
                    <a:blip r:embed="rId27">
                      <a:extLst>
                        <a:ext uri="{28A0092B-C50C-407E-A947-70E740481C1C}">
                          <a14:useLocalDpi xmlns:a14="http://schemas.microsoft.com/office/drawing/2010/main" val="0"/>
                        </a:ext>
                      </a:extLst>
                    </a:blip>
                    <a:stretch>
                      <a:fillRect/>
                    </a:stretch>
                  </pic:blipFill>
                  <pic:spPr>
                    <a:xfrm>
                      <a:off x="0" y="0"/>
                      <a:ext cx="5944116" cy="3267739"/>
                    </a:xfrm>
                    <a:prstGeom prst="rect">
                      <a:avLst/>
                    </a:prstGeom>
                  </pic:spPr>
                </pic:pic>
              </a:graphicData>
            </a:graphic>
          </wp:inline>
        </w:drawing>
      </w:r>
    </w:p>
    <w:p w14:paraId="2956AD2C" w14:textId="25E8FCB5" w:rsidR="00171C08" w:rsidRPr="00785E75" w:rsidRDefault="00783773" w:rsidP="00783773">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9</w:t>
      </w:r>
      <w:r w:rsidR="00FF5C70" w:rsidRPr="00785E75">
        <w:rPr>
          <w:rFonts w:ascii="Arial" w:hAnsi="Arial" w:cs="Arial"/>
          <w:noProof/>
        </w:rPr>
        <w:fldChar w:fldCharType="end"/>
      </w:r>
      <w:r w:rsidRPr="00785E75">
        <w:rPr>
          <w:rFonts w:ascii="Arial" w:hAnsi="Arial" w:cs="Arial"/>
        </w:rPr>
        <w:t>: Customer Home Page</w:t>
      </w:r>
    </w:p>
    <w:p w14:paraId="7AB505DB" w14:textId="10D8627D" w:rsidR="02F579DF" w:rsidRPr="00785E75" w:rsidRDefault="02F579DF" w:rsidP="562C1746">
      <w:pPr>
        <w:spacing w:after="200"/>
        <w:rPr>
          <w:rFonts w:ascii="Arial" w:hAnsi="Arial" w:cs="Arial"/>
        </w:rPr>
      </w:pPr>
      <w:r w:rsidRPr="00785E75">
        <w:rPr>
          <w:rFonts w:ascii="Arial" w:hAnsi="Arial" w:cs="Arial"/>
        </w:rPr>
        <w:t xml:space="preserve">Customer home page which will be the first page the customer sees. The customer home page displays all the options to </w:t>
      </w:r>
      <w:r w:rsidR="74589795" w:rsidRPr="00785E75">
        <w:rPr>
          <w:rFonts w:ascii="Arial" w:hAnsi="Arial" w:cs="Arial"/>
        </w:rPr>
        <w:t>avail</w:t>
      </w:r>
      <w:r w:rsidRPr="00785E75">
        <w:rPr>
          <w:rFonts w:ascii="Arial" w:hAnsi="Arial" w:cs="Arial"/>
        </w:rPr>
        <w:t xml:space="preserve"> a</w:t>
      </w:r>
      <w:r w:rsidR="6A070818" w:rsidRPr="00785E75">
        <w:rPr>
          <w:rFonts w:ascii="Arial" w:hAnsi="Arial" w:cs="Arial"/>
        </w:rPr>
        <w:t xml:space="preserve"> crypt</w:t>
      </w:r>
      <w:r w:rsidRPr="00785E75">
        <w:rPr>
          <w:rFonts w:ascii="Arial" w:hAnsi="Arial" w:cs="Arial"/>
        </w:rPr>
        <w:t xml:space="preserve">, </w:t>
      </w:r>
      <w:r w:rsidR="26E8C8F8" w:rsidRPr="00785E75">
        <w:rPr>
          <w:rFonts w:ascii="Arial" w:hAnsi="Arial" w:cs="Arial"/>
        </w:rPr>
        <w:t>contact the parish</w:t>
      </w:r>
      <w:r w:rsidR="00573886" w:rsidRPr="00785E75">
        <w:rPr>
          <w:rFonts w:ascii="Arial" w:hAnsi="Arial" w:cs="Arial"/>
        </w:rPr>
        <w:t>,</w:t>
      </w:r>
      <w:r w:rsidR="26E8C8F8" w:rsidRPr="00785E75">
        <w:rPr>
          <w:rFonts w:ascii="Arial" w:hAnsi="Arial" w:cs="Arial"/>
        </w:rPr>
        <w:t xml:space="preserve"> and see the memorials page.</w:t>
      </w:r>
      <w:r w:rsidRPr="00785E75">
        <w:rPr>
          <w:rFonts w:ascii="Arial" w:hAnsi="Arial" w:cs="Arial"/>
        </w:rPr>
        <w:t xml:space="preserve"> </w:t>
      </w:r>
    </w:p>
    <w:p w14:paraId="6F85D429" w14:textId="4A4515A6" w:rsidR="32B8D74B" w:rsidRPr="00785E75" w:rsidRDefault="32B8D74B" w:rsidP="00260E14">
      <w:pPr>
        <w:rPr>
          <w:rFonts w:ascii="Arial" w:hAnsi="Arial" w:cs="Arial"/>
        </w:rPr>
      </w:pPr>
    </w:p>
    <w:p w14:paraId="061AF018" w14:textId="77777777" w:rsidR="00783773" w:rsidRPr="00785E75" w:rsidRDefault="2E8321A8" w:rsidP="00783773">
      <w:pPr>
        <w:keepNext/>
        <w:rPr>
          <w:rFonts w:ascii="Arial" w:hAnsi="Arial" w:cs="Arial"/>
        </w:rPr>
      </w:pPr>
      <w:r w:rsidRPr="00785E75">
        <w:rPr>
          <w:rFonts w:ascii="Arial" w:hAnsi="Arial" w:cs="Arial"/>
          <w:noProof/>
        </w:rPr>
        <w:drawing>
          <wp:inline distT="0" distB="0" distL="0" distR="0" wp14:anchorId="425B2512" wp14:editId="64E56AA7">
            <wp:extent cx="5944116" cy="3670110"/>
            <wp:effectExtent l="0" t="0" r="0" b="0"/>
            <wp:docPr id="1242565931" name="Picture 124256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565931"/>
                    <pic:cNvPicPr/>
                  </pic:nvPicPr>
                  <pic:blipFill>
                    <a:blip r:embed="rId28">
                      <a:extLst>
                        <a:ext uri="{28A0092B-C50C-407E-A947-70E740481C1C}">
                          <a14:useLocalDpi xmlns:a14="http://schemas.microsoft.com/office/drawing/2010/main" val="0"/>
                        </a:ext>
                      </a:extLst>
                    </a:blip>
                    <a:stretch>
                      <a:fillRect/>
                    </a:stretch>
                  </pic:blipFill>
                  <pic:spPr>
                    <a:xfrm>
                      <a:off x="0" y="0"/>
                      <a:ext cx="5944116" cy="3670110"/>
                    </a:xfrm>
                    <a:prstGeom prst="rect">
                      <a:avLst/>
                    </a:prstGeom>
                  </pic:spPr>
                </pic:pic>
              </a:graphicData>
            </a:graphic>
          </wp:inline>
        </w:drawing>
      </w:r>
    </w:p>
    <w:p w14:paraId="5C3DC983" w14:textId="03E2BEE8" w:rsidR="00171C08" w:rsidRPr="00785E75" w:rsidRDefault="00783773" w:rsidP="00783773">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10</w:t>
      </w:r>
      <w:r w:rsidR="00FF5C70" w:rsidRPr="00785E75">
        <w:rPr>
          <w:rFonts w:ascii="Arial" w:hAnsi="Arial" w:cs="Arial"/>
          <w:noProof/>
        </w:rPr>
        <w:fldChar w:fldCharType="end"/>
      </w:r>
      <w:r w:rsidRPr="00785E75">
        <w:rPr>
          <w:rFonts w:ascii="Arial" w:hAnsi="Arial" w:cs="Arial"/>
        </w:rPr>
        <w:t>: Customer Columbary Map Page</w:t>
      </w:r>
    </w:p>
    <w:p w14:paraId="106E8461" w14:textId="5FD4985C" w:rsidR="00171C08" w:rsidRPr="00785E75" w:rsidRDefault="22C79D0F" w:rsidP="40CF6A81">
      <w:pPr>
        <w:tabs>
          <w:tab w:val="center" w:pos="960"/>
          <w:tab w:val="center" w:pos="2598"/>
        </w:tabs>
        <w:spacing w:after="180"/>
        <w:rPr>
          <w:rFonts w:ascii="Arial" w:hAnsi="Arial" w:cs="Arial"/>
        </w:rPr>
      </w:pPr>
      <w:r w:rsidRPr="00785E75">
        <w:rPr>
          <w:rFonts w:ascii="Arial" w:hAnsi="Arial" w:cs="Arial"/>
        </w:rPr>
        <w:t>The web interface is designed using vanilla HTML, JavaScript, and CSS. It will be using the Django framework. The following is a prototype of the web application:</w:t>
      </w:r>
    </w:p>
    <w:p w14:paraId="1F7DC10E" w14:textId="77777777" w:rsidR="00783773" w:rsidRPr="00785E75" w:rsidRDefault="2E8321A8" w:rsidP="00783773">
      <w:pPr>
        <w:keepNext/>
        <w:rPr>
          <w:rFonts w:ascii="Arial" w:hAnsi="Arial" w:cs="Arial"/>
        </w:rPr>
      </w:pPr>
      <w:r w:rsidRPr="00785E75">
        <w:rPr>
          <w:rFonts w:ascii="Arial" w:hAnsi="Arial" w:cs="Arial"/>
          <w:noProof/>
        </w:rPr>
        <w:drawing>
          <wp:inline distT="0" distB="0" distL="0" distR="0" wp14:anchorId="6ECE8A2A" wp14:editId="7415328C">
            <wp:extent cx="5944116" cy="3676207"/>
            <wp:effectExtent l="0" t="0" r="0" b="0"/>
            <wp:docPr id="1280528665" name="Picture 128052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528665"/>
                    <pic:cNvPicPr/>
                  </pic:nvPicPr>
                  <pic:blipFill>
                    <a:blip r:embed="rId29">
                      <a:extLst>
                        <a:ext uri="{28A0092B-C50C-407E-A947-70E740481C1C}">
                          <a14:useLocalDpi xmlns:a14="http://schemas.microsoft.com/office/drawing/2010/main" val="0"/>
                        </a:ext>
                      </a:extLst>
                    </a:blip>
                    <a:stretch>
                      <a:fillRect/>
                    </a:stretch>
                  </pic:blipFill>
                  <pic:spPr>
                    <a:xfrm>
                      <a:off x="0" y="0"/>
                      <a:ext cx="5944116" cy="3676207"/>
                    </a:xfrm>
                    <a:prstGeom prst="rect">
                      <a:avLst/>
                    </a:prstGeom>
                  </pic:spPr>
                </pic:pic>
              </a:graphicData>
            </a:graphic>
          </wp:inline>
        </w:drawing>
      </w:r>
    </w:p>
    <w:p w14:paraId="54F97EE0" w14:textId="01269970" w:rsidR="00171C08" w:rsidRPr="00785E75" w:rsidRDefault="00783773" w:rsidP="00783773">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11</w:t>
      </w:r>
      <w:r w:rsidR="00FF5C70" w:rsidRPr="00785E75">
        <w:rPr>
          <w:rFonts w:ascii="Arial" w:hAnsi="Arial" w:cs="Arial"/>
          <w:noProof/>
        </w:rPr>
        <w:fldChar w:fldCharType="end"/>
      </w:r>
      <w:r w:rsidRPr="00785E75">
        <w:rPr>
          <w:rFonts w:ascii="Arial" w:hAnsi="Arial" w:cs="Arial"/>
        </w:rPr>
        <w:t>: Vault Pricing Page</w:t>
      </w:r>
    </w:p>
    <w:p w14:paraId="40F0135E" w14:textId="018E483C" w:rsidR="38D79462" w:rsidRPr="00785E75" w:rsidRDefault="38D79462" w:rsidP="5C437066">
      <w:pPr>
        <w:rPr>
          <w:rFonts w:ascii="Arial" w:eastAsia="Arial" w:hAnsi="Arial" w:cs="Arial"/>
        </w:rPr>
      </w:pPr>
      <w:r w:rsidRPr="00785E75">
        <w:rPr>
          <w:rFonts w:ascii="Arial" w:eastAsia="Arial" w:hAnsi="Arial" w:cs="Arial"/>
        </w:rPr>
        <w:t>After choosing an available spot in the columbary map, the customer will be redirected to the crypt prices to continue to availing process.</w:t>
      </w:r>
    </w:p>
    <w:p w14:paraId="0B7B1BCB" w14:textId="6C75F107" w:rsidR="3D439389" w:rsidRPr="00785E75" w:rsidRDefault="3D439389" w:rsidP="00260E14">
      <w:pPr>
        <w:rPr>
          <w:rFonts w:ascii="Arial" w:eastAsia="Arial" w:hAnsi="Arial" w:cs="Arial"/>
        </w:rPr>
      </w:pPr>
    </w:p>
    <w:p w14:paraId="27195120" w14:textId="77777777" w:rsidR="00783773" w:rsidRPr="00785E75" w:rsidRDefault="2E8321A8" w:rsidP="00783773">
      <w:pPr>
        <w:keepNext/>
        <w:rPr>
          <w:rFonts w:ascii="Arial" w:hAnsi="Arial" w:cs="Arial"/>
        </w:rPr>
      </w:pPr>
      <w:r w:rsidRPr="00785E75">
        <w:rPr>
          <w:rFonts w:ascii="Arial" w:hAnsi="Arial" w:cs="Arial"/>
          <w:noProof/>
        </w:rPr>
        <w:drawing>
          <wp:inline distT="0" distB="0" distL="0" distR="0" wp14:anchorId="7285AFA2" wp14:editId="22F0F4DC">
            <wp:extent cx="5944116" cy="3188484"/>
            <wp:effectExtent l="0" t="0" r="0" b="0"/>
            <wp:docPr id="1975419505" name="Picture 1975419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419505"/>
                    <pic:cNvPicPr/>
                  </pic:nvPicPr>
                  <pic:blipFill>
                    <a:blip r:embed="rId30">
                      <a:extLst>
                        <a:ext uri="{28A0092B-C50C-407E-A947-70E740481C1C}">
                          <a14:useLocalDpi xmlns:a14="http://schemas.microsoft.com/office/drawing/2010/main" val="0"/>
                        </a:ext>
                      </a:extLst>
                    </a:blip>
                    <a:stretch>
                      <a:fillRect/>
                    </a:stretch>
                  </pic:blipFill>
                  <pic:spPr>
                    <a:xfrm>
                      <a:off x="0" y="0"/>
                      <a:ext cx="5944116" cy="3188484"/>
                    </a:xfrm>
                    <a:prstGeom prst="rect">
                      <a:avLst/>
                    </a:prstGeom>
                  </pic:spPr>
                </pic:pic>
              </a:graphicData>
            </a:graphic>
          </wp:inline>
        </w:drawing>
      </w:r>
    </w:p>
    <w:p w14:paraId="5875702C" w14:textId="3A1EDC9A" w:rsidR="00171C08" w:rsidRPr="00785E75" w:rsidRDefault="00783773" w:rsidP="00783773">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12</w:t>
      </w:r>
      <w:r w:rsidR="00FF5C70" w:rsidRPr="00785E75">
        <w:rPr>
          <w:rFonts w:ascii="Arial" w:hAnsi="Arial" w:cs="Arial"/>
          <w:noProof/>
        </w:rPr>
        <w:fldChar w:fldCharType="end"/>
      </w:r>
      <w:r w:rsidRPr="00785E75">
        <w:rPr>
          <w:rFonts w:ascii="Arial" w:hAnsi="Arial" w:cs="Arial"/>
        </w:rPr>
        <w:t>: Customer Records Retrieval Page</w:t>
      </w:r>
    </w:p>
    <w:p w14:paraId="1006EA20" w14:textId="7F1FAE9D" w:rsidR="7DE30276" w:rsidRPr="00785E75" w:rsidRDefault="7DE30276" w:rsidP="5C437066">
      <w:pPr>
        <w:rPr>
          <w:rFonts w:ascii="Arial" w:eastAsia="Arial" w:hAnsi="Arial" w:cs="Arial"/>
        </w:rPr>
      </w:pPr>
      <w:r w:rsidRPr="00785E75">
        <w:rPr>
          <w:rFonts w:ascii="Arial" w:eastAsia="Arial" w:hAnsi="Arial" w:cs="Arial"/>
        </w:rPr>
        <w:t>Customer records retrieval page for the customer to get their records from the parish via online.</w:t>
      </w:r>
    </w:p>
    <w:p w14:paraId="621E4B93" w14:textId="77777777" w:rsidR="00783773" w:rsidRPr="00785E75" w:rsidRDefault="00783773" w:rsidP="5C437066">
      <w:pPr>
        <w:rPr>
          <w:rFonts w:ascii="Arial" w:eastAsia="Arial" w:hAnsi="Arial" w:cs="Arial"/>
        </w:rPr>
      </w:pPr>
    </w:p>
    <w:p w14:paraId="084847D9" w14:textId="77777777" w:rsidR="00BF78D7" w:rsidRPr="00785E75" w:rsidRDefault="2E8321A8" w:rsidP="00BF78D7">
      <w:pPr>
        <w:keepNext/>
        <w:rPr>
          <w:rFonts w:ascii="Arial" w:hAnsi="Arial" w:cs="Arial"/>
        </w:rPr>
      </w:pPr>
      <w:r w:rsidRPr="00785E75">
        <w:rPr>
          <w:rFonts w:ascii="Arial" w:hAnsi="Arial" w:cs="Arial"/>
          <w:noProof/>
        </w:rPr>
        <w:drawing>
          <wp:inline distT="0" distB="0" distL="0" distR="0" wp14:anchorId="48A6F0FC" wp14:editId="75FA82B8">
            <wp:extent cx="5944116" cy="3365284"/>
            <wp:effectExtent l="0" t="0" r="0" b="0"/>
            <wp:docPr id="119253279" name="Picture 11925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53279"/>
                    <pic:cNvPicPr/>
                  </pic:nvPicPr>
                  <pic:blipFill>
                    <a:blip r:embed="rId31">
                      <a:extLst>
                        <a:ext uri="{28A0092B-C50C-407E-A947-70E740481C1C}">
                          <a14:useLocalDpi xmlns:a14="http://schemas.microsoft.com/office/drawing/2010/main" val="0"/>
                        </a:ext>
                      </a:extLst>
                    </a:blip>
                    <a:stretch>
                      <a:fillRect/>
                    </a:stretch>
                  </pic:blipFill>
                  <pic:spPr>
                    <a:xfrm>
                      <a:off x="0" y="0"/>
                      <a:ext cx="5944116" cy="3365284"/>
                    </a:xfrm>
                    <a:prstGeom prst="rect">
                      <a:avLst/>
                    </a:prstGeom>
                  </pic:spPr>
                </pic:pic>
              </a:graphicData>
            </a:graphic>
          </wp:inline>
        </w:drawing>
      </w:r>
    </w:p>
    <w:p w14:paraId="78E224AC" w14:textId="1E501B33" w:rsidR="00171C08" w:rsidRPr="00785E75" w:rsidRDefault="00BF78D7" w:rsidP="00BF78D7">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13</w:t>
      </w:r>
      <w:r w:rsidR="00FF5C70" w:rsidRPr="00785E75">
        <w:rPr>
          <w:rFonts w:ascii="Arial" w:hAnsi="Arial" w:cs="Arial"/>
          <w:noProof/>
        </w:rPr>
        <w:fldChar w:fldCharType="end"/>
      </w:r>
      <w:r w:rsidRPr="00785E75">
        <w:rPr>
          <w:rFonts w:ascii="Arial" w:hAnsi="Arial" w:cs="Arial"/>
        </w:rPr>
        <w:t>: Add New Records Page</w:t>
      </w:r>
    </w:p>
    <w:p w14:paraId="3B644AA7" w14:textId="4D45B18F" w:rsidR="63AA779D" w:rsidRPr="00785E75" w:rsidRDefault="1E73EC22" w:rsidP="00260E14">
      <w:pPr>
        <w:rPr>
          <w:rFonts w:ascii="Arial" w:hAnsi="Arial" w:cs="Arial"/>
        </w:rPr>
      </w:pPr>
      <w:r w:rsidRPr="00785E75">
        <w:rPr>
          <w:rFonts w:ascii="Arial" w:hAnsi="Arial" w:cs="Arial"/>
        </w:rPr>
        <w:t xml:space="preserve">For the records page, if the Parish Staff wants to add a new columbary record, </w:t>
      </w:r>
      <w:r w:rsidR="2CCFA127" w:rsidRPr="00785E75">
        <w:rPr>
          <w:rFonts w:ascii="Arial" w:hAnsi="Arial" w:cs="Arial"/>
        </w:rPr>
        <w:t>an</w:t>
      </w:r>
      <w:r w:rsidRPr="00785E75">
        <w:rPr>
          <w:rFonts w:ascii="Arial" w:hAnsi="Arial" w:cs="Arial"/>
        </w:rPr>
        <w:t xml:space="preserve"> add new button is present which then the Parish staff has the option to either manually add files or to use an OCR to</w:t>
      </w:r>
      <w:r w:rsidR="5EE43D65" w:rsidRPr="00785E75">
        <w:rPr>
          <w:rFonts w:ascii="Arial" w:hAnsi="Arial" w:cs="Arial"/>
        </w:rPr>
        <w:t xml:space="preserve"> scan customer documents.</w:t>
      </w:r>
    </w:p>
    <w:p w14:paraId="64C3DFE9" w14:textId="1B351F0A" w:rsidR="6D7F62C1" w:rsidRPr="00785E75" w:rsidRDefault="6D7F62C1">
      <w:pPr>
        <w:rPr>
          <w:rFonts w:ascii="Arial" w:hAnsi="Arial" w:cs="Arial"/>
        </w:rPr>
      </w:pPr>
    </w:p>
    <w:p w14:paraId="1F9E1B62" w14:textId="77777777" w:rsidR="00BF78D7" w:rsidRPr="00785E75" w:rsidRDefault="2E8321A8" w:rsidP="00BF78D7">
      <w:pPr>
        <w:keepNext/>
        <w:rPr>
          <w:rFonts w:ascii="Arial" w:hAnsi="Arial" w:cs="Arial"/>
        </w:rPr>
      </w:pPr>
      <w:r w:rsidRPr="00785E75">
        <w:rPr>
          <w:rFonts w:ascii="Arial" w:hAnsi="Arial" w:cs="Arial"/>
          <w:noProof/>
        </w:rPr>
        <w:drawing>
          <wp:inline distT="0" distB="0" distL="0" distR="0" wp14:anchorId="63C0E60B" wp14:editId="1EBA4580">
            <wp:extent cx="5944116" cy="3645724"/>
            <wp:effectExtent l="0" t="0" r="0" b="0"/>
            <wp:docPr id="646588493" name="Picture 64658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588493"/>
                    <pic:cNvPicPr/>
                  </pic:nvPicPr>
                  <pic:blipFill>
                    <a:blip r:embed="rId32">
                      <a:extLst>
                        <a:ext uri="{28A0092B-C50C-407E-A947-70E740481C1C}">
                          <a14:useLocalDpi xmlns:a14="http://schemas.microsoft.com/office/drawing/2010/main" val="0"/>
                        </a:ext>
                      </a:extLst>
                    </a:blip>
                    <a:stretch>
                      <a:fillRect/>
                    </a:stretch>
                  </pic:blipFill>
                  <pic:spPr>
                    <a:xfrm>
                      <a:off x="0" y="0"/>
                      <a:ext cx="5944116" cy="3645724"/>
                    </a:xfrm>
                    <a:prstGeom prst="rect">
                      <a:avLst/>
                    </a:prstGeom>
                  </pic:spPr>
                </pic:pic>
              </a:graphicData>
            </a:graphic>
          </wp:inline>
        </w:drawing>
      </w:r>
    </w:p>
    <w:p w14:paraId="6FE5B848" w14:textId="55FB166F" w:rsidR="00171C08" w:rsidRPr="00785E75" w:rsidRDefault="00BF78D7" w:rsidP="00BF78D7">
      <w:pPr>
        <w:pStyle w:val="Caption"/>
        <w:jc w:val="center"/>
        <w:rPr>
          <w:rFonts w:ascii="Arial" w:eastAsia="Arial" w:hAnsi="Arial" w:cs="Arial"/>
          <w:color w:val="156082" w:themeColor="accent1"/>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14</w:t>
      </w:r>
      <w:r w:rsidR="00FF5C70" w:rsidRPr="00785E75">
        <w:rPr>
          <w:rFonts w:ascii="Arial" w:hAnsi="Arial" w:cs="Arial"/>
          <w:noProof/>
        </w:rPr>
        <w:fldChar w:fldCharType="end"/>
      </w:r>
      <w:r w:rsidRPr="00785E75">
        <w:rPr>
          <w:rFonts w:ascii="Arial" w:hAnsi="Arial" w:cs="Arial"/>
        </w:rPr>
        <w:t>: Letter of Intent Application Form</w:t>
      </w:r>
    </w:p>
    <w:p w14:paraId="39FA6B8C" w14:textId="1C98816F" w:rsidR="00171C08" w:rsidRPr="00785E75" w:rsidRDefault="00171C08" w:rsidP="00260E14">
      <w:pPr>
        <w:rPr>
          <w:rFonts w:ascii="Arial" w:eastAsia="Arial" w:hAnsi="Arial" w:cs="Arial"/>
        </w:rPr>
      </w:pPr>
    </w:p>
    <w:p w14:paraId="00DC6A9A" w14:textId="2248945E" w:rsidR="53C045FA" w:rsidRPr="00785E75" w:rsidRDefault="53C045FA" w:rsidP="53C045FA">
      <w:pPr>
        <w:rPr>
          <w:rFonts w:ascii="Arial" w:eastAsia="Arial" w:hAnsi="Arial" w:cs="Arial"/>
        </w:rPr>
      </w:pPr>
    </w:p>
    <w:p w14:paraId="31631ECB" w14:textId="61151813" w:rsidR="32EC61CD" w:rsidRPr="00785E75" w:rsidRDefault="0DEBF91D" w:rsidP="00260E14">
      <w:pPr>
        <w:rPr>
          <w:rFonts w:ascii="Arial" w:eastAsia="Arial" w:hAnsi="Arial" w:cs="Arial"/>
        </w:rPr>
      </w:pPr>
      <w:r w:rsidRPr="00785E75">
        <w:rPr>
          <w:rFonts w:ascii="Arial" w:eastAsia="Arial" w:hAnsi="Arial" w:cs="Arial"/>
        </w:rPr>
        <w:t>After choosing a crypt the customer tis then met with the letter of intent form, t</w:t>
      </w:r>
      <w:r w:rsidR="27957B92" w:rsidRPr="00785E75">
        <w:rPr>
          <w:rFonts w:ascii="Arial" w:eastAsia="Arial" w:hAnsi="Arial" w:cs="Arial"/>
        </w:rPr>
        <w:t xml:space="preserve">he customer must </w:t>
      </w:r>
      <w:r w:rsidRPr="00785E75">
        <w:rPr>
          <w:rFonts w:ascii="Arial" w:eastAsia="Arial" w:hAnsi="Arial" w:cs="Arial"/>
        </w:rPr>
        <w:t xml:space="preserve">fill in the Letter of Intent form </w:t>
      </w:r>
      <w:r w:rsidR="472FD00F" w:rsidRPr="00785E75">
        <w:rPr>
          <w:rFonts w:ascii="Arial" w:eastAsia="Arial" w:hAnsi="Arial" w:cs="Arial"/>
        </w:rPr>
        <w:t xml:space="preserve">containing </w:t>
      </w:r>
      <w:r w:rsidR="00A14F1D" w:rsidRPr="00785E75">
        <w:rPr>
          <w:rFonts w:ascii="Arial" w:eastAsia="Arial" w:hAnsi="Arial" w:cs="Arial"/>
        </w:rPr>
        <w:t>their</w:t>
      </w:r>
      <w:r w:rsidR="472FD00F" w:rsidRPr="00785E75">
        <w:rPr>
          <w:rFonts w:ascii="Arial" w:eastAsia="Arial" w:hAnsi="Arial" w:cs="Arial"/>
        </w:rPr>
        <w:t xml:space="preserve"> Full name, Email Address and Mobile Number </w:t>
      </w:r>
      <w:r w:rsidRPr="00785E75">
        <w:rPr>
          <w:rFonts w:ascii="Arial" w:eastAsia="Arial" w:hAnsi="Arial" w:cs="Arial"/>
        </w:rPr>
        <w:t>to finish the availing process.</w:t>
      </w:r>
    </w:p>
    <w:p w14:paraId="30CF7F83" w14:textId="42168A3C" w:rsidR="00171C08" w:rsidRPr="00785E75" w:rsidRDefault="00171C08" w:rsidP="00260E14">
      <w:pPr>
        <w:rPr>
          <w:rFonts w:ascii="Arial" w:hAnsi="Arial" w:cs="Arial"/>
        </w:rPr>
      </w:pPr>
    </w:p>
    <w:p w14:paraId="52639853" w14:textId="4FDB683B" w:rsidR="00171C08" w:rsidRPr="00785E75" w:rsidRDefault="4E85AC32" w:rsidP="00260E14">
      <w:pPr>
        <w:rPr>
          <w:rFonts w:ascii="Arial" w:hAnsi="Arial" w:cs="Arial"/>
        </w:rPr>
      </w:pPr>
      <w:r w:rsidRPr="00785E75">
        <w:rPr>
          <w:rFonts w:ascii="Arial" w:hAnsi="Arial" w:cs="Arial"/>
        </w:rPr>
        <w:t xml:space="preserve"> </w:t>
      </w:r>
    </w:p>
    <w:p w14:paraId="51D79BB1" w14:textId="131F0318" w:rsidR="00171C08" w:rsidRPr="00785E75" w:rsidRDefault="00B555E0">
      <w:pPr>
        <w:pStyle w:val="Heading3"/>
        <w:ind w:left="-5"/>
        <w:rPr>
          <w:rFonts w:ascii="Arial" w:hAnsi="Arial" w:cs="Arial"/>
          <w:sz w:val="28"/>
          <w:szCs w:val="28"/>
        </w:rPr>
      </w:pPr>
      <w:bookmarkStart w:id="25" w:name="_Toc903069951"/>
      <w:r w:rsidRPr="5515B06C">
        <w:rPr>
          <w:rFonts w:ascii="Arial" w:hAnsi="Arial" w:cs="Arial"/>
          <w:sz w:val="28"/>
          <w:szCs w:val="28"/>
        </w:rPr>
        <w:t>3</w:t>
      </w:r>
      <w:r w:rsidR="00406806" w:rsidRPr="5515B06C">
        <w:rPr>
          <w:rFonts w:ascii="Arial" w:hAnsi="Arial" w:cs="Arial"/>
          <w:sz w:val="28"/>
          <w:szCs w:val="28"/>
        </w:rPr>
        <w:t>.2</w:t>
      </w:r>
      <w:r w:rsidRPr="5515B06C">
        <w:rPr>
          <w:rFonts w:ascii="Arial" w:hAnsi="Arial" w:cs="Arial"/>
          <w:sz w:val="28"/>
          <w:szCs w:val="28"/>
        </w:rPr>
        <w:t xml:space="preserve"> </w:t>
      </w:r>
      <w:r w:rsidR="008B0141" w:rsidRPr="5515B06C">
        <w:rPr>
          <w:rFonts w:ascii="Arial" w:hAnsi="Arial" w:cs="Arial"/>
          <w:sz w:val="28"/>
          <w:szCs w:val="28"/>
        </w:rPr>
        <w:t>Hardware Interface</w:t>
      </w:r>
      <w:bookmarkEnd w:id="25"/>
    </w:p>
    <w:p w14:paraId="6D71CF85" w14:textId="65158AAE" w:rsidR="2E2D126A" w:rsidRPr="00785E75" w:rsidRDefault="001E5A30" w:rsidP="00260E14">
      <w:pPr>
        <w:rPr>
          <w:rFonts w:ascii="Arial" w:hAnsi="Arial" w:cs="Arial"/>
        </w:rPr>
      </w:pPr>
      <w:r w:rsidRPr="00785E75">
        <w:rPr>
          <w:rFonts w:ascii="Arial" w:hAnsi="Arial" w:cs="Arial"/>
        </w:rPr>
        <w:t>The system will make use of the following hardware components:</w:t>
      </w:r>
    </w:p>
    <w:p w14:paraId="7C907BD8" w14:textId="3C023FF6" w:rsidR="001E5A30" w:rsidRPr="00785E75" w:rsidRDefault="00A04344" w:rsidP="005F3C69">
      <w:pPr>
        <w:pStyle w:val="ListParagraph"/>
        <w:numPr>
          <w:ilvl w:val="0"/>
          <w:numId w:val="11"/>
        </w:numPr>
        <w:rPr>
          <w:rFonts w:ascii="Arial" w:hAnsi="Arial" w:cs="Arial"/>
        </w:rPr>
      </w:pPr>
      <w:r w:rsidRPr="00785E75">
        <w:rPr>
          <w:rFonts w:ascii="Arial" w:hAnsi="Arial" w:cs="Arial"/>
        </w:rPr>
        <w:t>Desktop PC</w:t>
      </w:r>
    </w:p>
    <w:p w14:paraId="23C2DE5E" w14:textId="7BAA2173" w:rsidR="00A04344" w:rsidRPr="00785E75" w:rsidRDefault="00BD733A" w:rsidP="005F3C69">
      <w:pPr>
        <w:pStyle w:val="ListParagraph"/>
        <w:numPr>
          <w:ilvl w:val="1"/>
          <w:numId w:val="11"/>
        </w:numPr>
        <w:rPr>
          <w:rFonts w:ascii="Arial" w:hAnsi="Arial" w:cs="Arial"/>
        </w:rPr>
      </w:pPr>
      <w:r w:rsidRPr="00785E75">
        <w:rPr>
          <w:rFonts w:ascii="Arial" w:hAnsi="Arial" w:cs="Arial"/>
        </w:rPr>
        <w:t>The client will need a</w:t>
      </w:r>
      <w:r w:rsidR="0015489F" w:rsidRPr="00785E75">
        <w:rPr>
          <w:rFonts w:ascii="Arial" w:hAnsi="Arial" w:cs="Arial"/>
        </w:rPr>
        <w:t xml:space="preserve"> PC to run the web application on.</w:t>
      </w:r>
      <w:r w:rsidR="00E31CAA" w:rsidRPr="00785E75">
        <w:rPr>
          <w:rFonts w:ascii="Arial" w:hAnsi="Arial" w:cs="Arial"/>
        </w:rPr>
        <w:t xml:space="preserve"> This is specifically required by the client for the usage of the system.</w:t>
      </w:r>
      <w:r w:rsidR="007E6933" w:rsidRPr="00785E75">
        <w:rPr>
          <w:rFonts w:ascii="Arial" w:hAnsi="Arial" w:cs="Arial"/>
        </w:rPr>
        <w:t xml:space="preserve"> The whole Desktop PC package will include:</w:t>
      </w:r>
    </w:p>
    <w:p w14:paraId="42EC7200" w14:textId="59459ADD" w:rsidR="007E6933" w:rsidRPr="00785E75" w:rsidRDefault="007E6933" w:rsidP="005F3C69">
      <w:pPr>
        <w:pStyle w:val="ListParagraph"/>
        <w:numPr>
          <w:ilvl w:val="2"/>
          <w:numId w:val="11"/>
        </w:numPr>
        <w:rPr>
          <w:rFonts w:ascii="Arial" w:hAnsi="Arial" w:cs="Arial"/>
        </w:rPr>
      </w:pPr>
      <w:r w:rsidRPr="00785E75">
        <w:rPr>
          <w:rFonts w:ascii="Arial" w:hAnsi="Arial" w:cs="Arial"/>
        </w:rPr>
        <w:t>Monitor</w:t>
      </w:r>
    </w:p>
    <w:p w14:paraId="306222FA" w14:textId="7DD090A1" w:rsidR="007E6933" w:rsidRPr="00785E75" w:rsidRDefault="007E6933" w:rsidP="005F3C69">
      <w:pPr>
        <w:pStyle w:val="ListParagraph"/>
        <w:numPr>
          <w:ilvl w:val="2"/>
          <w:numId w:val="11"/>
        </w:numPr>
        <w:rPr>
          <w:rFonts w:ascii="Arial" w:hAnsi="Arial" w:cs="Arial"/>
        </w:rPr>
      </w:pPr>
      <w:r w:rsidRPr="00785E75">
        <w:rPr>
          <w:rFonts w:ascii="Arial" w:hAnsi="Arial" w:cs="Arial"/>
        </w:rPr>
        <w:t>UPS</w:t>
      </w:r>
    </w:p>
    <w:p w14:paraId="2D864746" w14:textId="0CDE5A2A" w:rsidR="007E6933" w:rsidRPr="00785E75" w:rsidRDefault="007E6933" w:rsidP="005F3C69">
      <w:pPr>
        <w:pStyle w:val="ListParagraph"/>
        <w:numPr>
          <w:ilvl w:val="2"/>
          <w:numId w:val="11"/>
        </w:numPr>
        <w:rPr>
          <w:rFonts w:ascii="Arial" w:hAnsi="Arial" w:cs="Arial"/>
        </w:rPr>
      </w:pPr>
      <w:r w:rsidRPr="00785E75">
        <w:rPr>
          <w:rFonts w:ascii="Arial" w:hAnsi="Arial" w:cs="Arial"/>
        </w:rPr>
        <w:t>Keyboard</w:t>
      </w:r>
    </w:p>
    <w:p w14:paraId="2CB8833C" w14:textId="7B10576C" w:rsidR="007E6933" w:rsidRPr="00785E75" w:rsidRDefault="007E6933" w:rsidP="005F3C69">
      <w:pPr>
        <w:pStyle w:val="ListParagraph"/>
        <w:numPr>
          <w:ilvl w:val="2"/>
          <w:numId w:val="11"/>
        </w:numPr>
        <w:rPr>
          <w:rFonts w:ascii="Arial" w:hAnsi="Arial" w:cs="Arial"/>
        </w:rPr>
      </w:pPr>
      <w:r w:rsidRPr="00785E75">
        <w:rPr>
          <w:rFonts w:ascii="Arial" w:hAnsi="Arial" w:cs="Arial"/>
        </w:rPr>
        <w:t>Mouse</w:t>
      </w:r>
    </w:p>
    <w:p w14:paraId="10EA5857" w14:textId="6BC8B70C" w:rsidR="00E31CAA" w:rsidRPr="00785E75" w:rsidRDefault="00EA0771" w:rsidP="005F3C69">
      <w:pPr>
        <w:pStyle w:val="ListParagraph"/>
        <w:numPr>
          <w:ilvl w:val="0"/>
          <w:numId w:val="12"/>
        </w:numPr>
        <w:rPr>
          <w:rFonts w:ascii="Arial" w:hAnsi="Arial" w:cs="Arial"/>
        </w:rPr>
      </w:pPr>
      <w:r w:rsidRPr="00785E75">
        <w:rPr>
          <w:rFonts w:ascii="Arial" w:hAnsi="Arial" w:cs="Arial"/>
        </w:rPr>
        <w:t>Mini server</w:t>
      </w:r>
    </w:p>
    <w:p w14:paraId="7943DF3A" w14:textId="6317100A" w:rsidR="00EA0771" w:rsidRPr="00785E75" w:rsidRDefault="00EA0771" w:rsidP="005F3C69">
      <w:pPr>
        <w:pStyle w:val="ListParagraph"/>
        <w:numPr>
          <w:ilvl w:val="1"/>
          <w:numId w:val="12"/>
        </w:numPr>
        <w:rPr>
          <w:rFonts w:ascii="Arial" w:hAnsi="Arial" w:cs="Arial"/>
        </w:rPr>
      </w:pPr>
      <w:r w:rsidRPr="00785E75">
        <w:rPr>
          <w:rFonts w:ascii="Arial" w:hAnsi="Arial" w:cs="Arial"/>
        </w:rPr>
        <w:t xml:space="preserve">This mini server will be used to </w:t>
      </w:r>
      <w:r w:rsidR="009A7CF1" w:rsidRPr="00785E75">
        <w:rPr>
          <w:rFonts w:ascii="Arial" w:hAnsi="Arial" w:cs="Arial"/>
        </w:rPr>
        <w:t>run</w:t>
      </w:r>
      <w:r w:rsidRPr="00785E75">
        <w:rPr>
          <w:rFonts w:ascii="Arial" w:hAnsi="Arial" w:cs="Arial"/>
        </w:rPr>
        <w:t xml:space="preserve"> the</w:t>
      </w:r>
      <w:r w:rsidR="00DE6438" w:rsidRPr="00785E75">
        <w:rPr>
          <w:rFonts w:ascii="Arial" w:hAnsi="Arial" w:cs="Arial"/>
        </w:rPr>
        <w:t xml:space="preserve"> web application </w:t>
      </w:r>
      <w:r w:rsidR="001A4E14" w:rsidRPr="00785E75">
        <w:rPr>
          <w:rFonts w:ascii="Arial" w:hAnsi="Arial" w:cs="Arial"/>
        </w:rPr>
        <w:t>through a local cloud hosting service.</w:t>
      </w:r>
      <w:r w:rsidR="005432C6" w:rsidRPr="00785E75">
        <w:rPr>
          <w:rFonts w:ascii="Arial" w:hAnsi="Arial" w:cs="Arial"/>
        </w:rPr>
        <w:t xml:space="preserve"> The whole mini server will include:</w:t>
      </w:r>
    </w:p>
    <w:p w14:paraId="5448DAB2" w14:textId="10E0E50A" w:rsidR="005432C6" w:rsidRPr="00785E75" w:rsidRDefault="005432C6" w:rsidP="005F3C69">
      <w:pPr>
        <w:pStyle w:val="ListParagraph"/>
        <w:numPr>
          <w:ilvl w:val="2"/>
          <w:numId w:val="12"/>
        </w:numPr>
        <w:rPr>
          <w:rFonts w:ascii="Arial" w:hAnsi="Arial" w:cs="Arial"/>
        </w:rPr>
      </w:pPr>
      <w:r w:rsidRPr="00785E75">
        <w:rPr>
          <w:rFonts w:ascii="Arial" w:hAnsi="Arial" w:cs="Arial"/>
        </w:rPr>
        <w:t>Monitor</w:t>
      </w:r>
    </w:p>
    <w:p w14:paraId="2E48452A" w14:textId="05CA7141" w:rsidR="005432C6" w:rsidRPr="00785E75" w:rsidRDefault="005432C6" w:rsidP="005F3C69">
      <w:pPr>
        <w:pStyle w:val="ListParagraph"/>
        <w:numPr>
          <w:ilvl w:val="2"/>
          <w:numId w:val="12"/>
        </w:numPr>
        <w:rPr>
          <w:rFonts w:ascii="Arial" w:hAnsi="Arial" w:cs="Arial"/>
        </w:rPr>
      </w:pPr>
      <w:r w:rsidRPr="00785E75">
        <w:rPr>
          <w:rFonts w:ascii="Arial" w:hAnsi="Arial" w:cs="Arial"/>
        </w:rPr>
        <w:t>Keyboard</w:t>
      </w:r>
    </w:p>
    <w:p w14:paraId="75540474" w14:textId="6C63A699" w:rsidR="005432C6" w:rsidRPr="00785E75" w:rsidRDefault="005432C6" w:rsidP="005F3C69">
      <w:pPr>
        <w:pStyle w:val="ListParagraph"/>
        <w:numPr>
          <w:ilvl w:val="2"/>
          <w:numId w:val="12"/>
        </w:numPr>
        <w:rPr>
          <w:rFonts w:ascii="Arial" w:hAnsi="Arial" w:cs="Arial"/>
        </w:rPr>
      </w:pPr>
      <w:r w:rsidRPr="00785E75">
        <w:rPr>
          <w:rFonts w:ascii="Arial" w:hAnsi="Arial" w:cs="Arial"/>
        </w:rPr>
        <w:t>Mouse</w:t>
      </w:r>
    </w:p>
    <w:p w14:paraId="21796E8D" w14:textId="6F159A0C" w:rsidR="001A4E14" w:rsidRPr="00785E75" w:rsidRDefault="00F479E1" w:rsidP="005F3C69">
      <w:pPr>
        <w:pStyle w:val="ListParagraph"/>
        <w:numPr>
          <w:ilvl w:val="0"/>
          <w:numId w:val="13"/>
        </w:numPr>
        <w:rPr>
          <w:rFonts w:ascii="Arial" w:hAnsi="Arial" w:cs="Arial"/>
        </w:rPr>
      </w:pPr>
      <w:r w:rsidRPr="00785E75">
        <w:rPr>
          <w:rFonts w:ascii="Arial" w:hAnsi="Arial" w:cs="Arial"/>
        </w:rPr>
        <w:t xml:space="preserve">Scanner/Printer </w:t>
      </w:r>
    </w:p>
    <w:p w14:paraId="2F47D088" w14:textId="69981EF9" w:rsidR="00F479E1" w:rsidRPr="00785E75" w:rsidRDefault="00F479E1" w:rsidP="2E6BA848">
      <w:pPr>
        <w:pStyle w:val="ListParagraph"/>
        <w:rPr>
          <w:rFonts w:ascii="Arial" w:hAnsi="Arial" w:cs="Arial"/>
        </w:rPr>
      </w:pPr>
      <w:r w:rsidRPr="00785E75">
        <w:rPr>
          <w:rFonts w:ascii="Arial" w:hAnsi="Arial" w:cs="Arial"/>
        </w:rPr>
        <w:t>For the OCR and handling of physical documents</w:t>
      </w:r>
      <w:r w:rsidR="00C66A46" w:rsidRPr="00785E75">
        <w:rPr>
          <w:rFonts w:ascii="Arial" w:hAnsi="Arial" w:cs="Arial"/>
        </w:rPr>
        <w:t>, the system will need a scanner for the digit</w:t>
      </w:r>
      <w:r w:rsidR="004D3F03" w:rsidRPr="00785E75">
        <w:rPr>
          <w:rFonts w:ascii="Arial" w:hAnsi="Arial" w:cs="Arial"/>
        </w:rPr>
        <w:t>alization of the customer documents for the columbarium.</w:t>
      </w:r>
    </w:p>
    <w:p w14:paraId="63235F92" w14:textId="20605BA0" w:rsidR="00206E8D" w:rsidRPr="00785E75" w:rsidRDefault="00A8260D" w:rsidP="005F3C69">
      <w:pPr>
        <w:pStyle w:val="Heading3"/>
        <w:numPr>
          <w:ilvl w:val="1"/>
          <w:numId w:val="28"/>
        </w:numPr>
        <w:rPr>
          <w:rFonts w:ascii="Arial" w:hAnsi="Arial" w:cs="Arial"/>
          <w:sz w:val="28"/>
          <w:szCs w:val="28"/>
        </w:rPr>
      </w:pPr>
      <w:r w:rsidRPr="5515B06C">
        <w:rPr>
          <w:rFonts w:ascii="Arial" w:hAnsi="Arial" w:cs="Arial"/>
          <w:sz w:val="28"/>
          <w:szCs w:val="28"/>
        </w:rPr>
        <w:t xml:space="preserve"> </w:t>
      </w:r>
      <w:bookmarkStart w:id="26" w:name="_Toc989856281"/>
      <w:r w:rsidR="005B79F7" w:rsidRPr="5515B06C">
        <w:rPr>
          <w:rFonts w:ascii="Arial" w:hAnsi="Arial" w:cs="Arial"/>
          <w:sz w:val="28"/>
          <w:szCs w:val="28"/>
        </w:rPr>
        <w:t>Software</w:t>
      </w:r>
      <w:r w:rsidR="00206E8D" w:rsidRPr="5515B06C">
        <w:rPr>
          <w:rFonts w:ascii="Arial" w:hAnsi="Arial" w:cs="Arial"/>
          <w:sz w:val="28"/>
          <w:szCs w:val="28"/>
        </w:rPr>
        <w:t xml:space="preserve"> Interface</w:t>
      </w:r>
      <w:r w:rsidR="00FF0AA0" w:rsidRPr="5515B06C">
        <w:rPr>
          <w:rFonts w:ascii="Arial" w:hAnsi="Arial" w:cs="Arial"/>
          <w:sz w:val="28"/>
          <w:szCs w:val="28"/>
        </w:rPr>
        <w:t>:</w:t>
      </w:r>
      <w:bookmarkEnd w:id="26"/>
    </w:p>
    <w:p w14:paraId="45418C81" w14:textId="2BB1B47D" w:rsidR="00324CCE" w:rsidRPr="00785E75" w:rsidRDefault="00FF0AA0" w:rsidP="005F3C69">
      <w:pPr>
        <w:pStyle w:val="ListParagraph"/>
        <w:numPr>
          <w:ilvl w:val="0"/>
          <w:numId w:val="13"/>
        </w:numPr>
        <w:rPr>
          <w:rFonts w:ascii="Arial" w:hAnsi="Arial" w:cs="Arial"/>
        </w:rPr>
      </w:pPr>
      <w:r w:rsidRPr="00785E75">
        <w:rPr>
          <w:rFonts w:ascii="Arial" w:hAnsi="Arial" w:cs="Arial"/>
        </w:rPr>
        <w:t xml:space="preserve">Database: </w:t>
      </w:r>
    </w:p>
    <w:p w14:paraId="383573F3" w14:textId="4CFC6093" w:rsidR="00897B7F" w:rsidRPr="00785E75" w:rsidRDefault="00676677" w:rsidP="005F3C69">
      <w:pPr>
        <w:pStyle w:val="ListParagraph"/>
        <w:numPr>
          <w:ilvl w:val="1"/>
          <w:numId w:val="13"/>
        </w:numPr>
        <w:rPr>
          <w:rFonts w:ascii="Arial" w:hAnsi="Arial" w:cs="Arial"/>
        </w:rPr>
      </w:pPr>
      <w:r w:rsidRPr="00785E75">
        <w:rPr>
          <w:rFonts w:ascii="Arial" w:hAnsi="Arial" w:cs="Arial"/>
        </w:rPr>
        <w:t>My</w:t>
      </w:r>
      <w:r w:rsidR="00AF0BED" w:rsidRPr="00785E75">
        <w:rPr>
          <w:rFonts w:ascii="Arial" w:hAnsi="Arial" w:cs="Arial"/>
        </w:rPr>
        <w:t>SQL Server</w:t>
      </w:r>
      <w:r w:rsidR="00C758DA" w:rsidRPr="00785E75">
        <w:rPr>
          <w:rFonts w:ascii="Arial" w:hAnsi="Arial" w:cs="Arial"/>
        </w:rPr>
        <w:t xml:space="preserve"> will be utilized </w:t>
      </w:r>
      <w:r w:rsidR="00D31566" w:rsidRPr="00785E75">
        <w:rPr>
          <w:rFonts w:ascii="Arial" w:hAnsi="Arial" w:cs="Arial"/>
        </w:rPr>
        <w:t xml:space="preserve">to store all </w:t>
      </w:r>
      <w:r w:rsidR="003713DD" w:rsidRPr="00785E75">
        <w:rPr>
          <w:rFonts w:ascii="Arial" w:hAnsi="Arial" w:cs="Arial"/>
        </w:rPr>
        <w:t>the systems data such as customer records</w:t>
      </w:r>
      <w:r w:rsidR="00CF3532" w:rsidRPr="00785E75">
        <w:rPr>
          <w:rFonts w:ascii="Arial" w:hAnsi="Arial" w:cs="Arial"/>
        </w:rPr>
        <w:t>, columbary information</w:t>
      </w:r>
      <w:r w:rsidR="0071620A" w:rsidRPr="00785E75">
        <w:rPr>
          <w:rFonts w:ascii="Arial" w:hAnsi="Arial" w:cs="Arial"/>
        </w:rPr>
        <w:t xml:space="preserve">, letter of intent </w:t>
      </w:r>
      <w:r w:rsidR="00E43E4D" w:rsidRPr="00785E75">
        <w:rPr>
          <w:rFonts w:ascii="Arial" w:hAnsi="Arial" w:cs="Arial"/>
        </w:rPr>
        <w:t xml:space="preserve">and </w:t>
      </w:r>
      <w:r w:rsidR="00CE073C" w:rsidRPr="00785E75">
        <w:rPr>
          <w:rFonts w:ascii="Arial" w:hAnsi="Arial" w:cs="Arial"/>
        </w:rPr>
        <w:t>many other more information</w:t>
      </w:r>
      <w:r w:rsidR="00897B7F" w:rsidRPr="00785E75">
        <w:rPr>
          <w:rFonts w:ascii="Arial" w:hAnsi="Arial" w:cs="Arial"/>
        </w:rPr>
        <w:t>.</w:t>
      </w:r>
    </w:p>
    <w:p w14:paraId="3B808A30" w14:textId="77777777" w:rsidR="009E77F9" w:rsidRPr="00785E75" w:rsidRDefault="004D2E6A" w:rsidP="005F3C69">
      <w:pPr>
        <w:pStyle w:val="ListParagraph"/>
        <w:numPr>
          <w:ilvl w:val="0"/>
          <w:numId w:val="13"/>
        </w:numPr>
        <w:rPr>
          <w:rFonts w:ascii="Arial" w:hAnsi="Arial" w:cs="Arial"/>
        </w:rPr>
      </w:pPr>
      <w:r w:rsidRPr="00785E75">
        <w:rPr>
          <w:rFonts w:ascii="Arial" w:hAnsi="Arial" w:cs="Arial"/>
        </w:rPr>
        <w:t>Operating Syst</w:t>
      </w:r>
      <w:r w:rsidR="00222ADD" w:rsidRPr="00785E75">
        <w:rPr>
          <w:rFonts w:ascii="Arial" w:hAnsi="Arial" w:cs="Arial"/>
        </w:rPr>
        <w:t>ems:</w:t>
      </w:r>
    </w:p>
    <w:p w14:paraId="7B4C16F1" w14:textId="72B405F8" w:rsidR="009E77F9" w:rsidRPr="00785E75" w:rsidRDefault="006C1F5E" w:rsidP="005F3C69">
      <w:pPr>
        <w:pStyle w:val="ListParagraph"/>
        <w:numPr>
          <w:ilvl w:val="1"/>
          <w:numId w:val="13"/>
        </w:numPr>
        <w:rPr>
          <w:rFonts w:ascii="Arial" w:hAnsi="Arial" w:cs="Arial"/>
        </w:rPr>
      </w:pPr>
      <w:r w:rsidRPr="00785E75">
        <w:rPr>
          <w:rFonts w:ascii="Arial" w:hAnsi="Arial" w:cs="Arial"/>
        </w:rPr>
        <w:t>Linux server</w:t>
      </w:r>
      <w:r w:rsidR="00461B84" w:rsidRPr="00785E75">
        <w:rPr>
          <w:rFonts w:ascii="Arial" w:hAnsi="Arial" w:cs="Arial"/>
        </w:rPr>
        <w:t xml:space="preserve">. The purpose of this is to host the application server </w:t>
      </w:r>
      <w:r w:rsidR="006C39B1" w:rsidRPr="00785E75">
        <w:rPr>
          <w:rFonts w:ascii="Arial" w:hAnsi="Arial" w:cs="Arial"/>
        </w:rPr>
        <w:t>locally</w:t>
      </w:r>
      <w:r w:rsidR="00AD7173" w:rsidRPr="00785E75">
        <w:rPr>
          <w:rFonts w:ascii="Arial" w:hAnsi="Arial" w:cs="Arial"/>
        </w:rPr>
        <w:t>.</w:t>
      </w:r>
    </w:p>
    <w:p w14:paraId="664EF528" w14:textId="0D84D59D" w:rsidR="00C90239" w:rsidRPr="00785E75" w:rsidRDefault="00C90239" w:rsidP="005F3C69">
      <w:pPr>
        <w:pStyle w:val="Heading2"/>
        <w:numPr>
          <w:ilvl w:val="1"/>
          <w:numId w:val="28"/>
        </w:numPr>
        <w:ind w:left="426" w:hanging="426"/>
        <w:rPr>
          <w:rFonts w:ascii="Arial" w:hAnsi="Arial" w:cs="Arial"/>
        </w:rPr>
      </w:pPr>
      <w:bookmarkStart w:id="27" w:name="_Toc914799775"/>
      <w:r w:rsidRPr="5515B06C">
        <w:rPr>
          <w:rFonts w:ascii="Arial" w:hAnsi="Arial" w:cs="Arial"/>
        </w:rPr>
        <w:t>Communication Interface</w:t>
      </w:r>
      <w:bookmarkEnd w:id="27"/>
    </w:p>
    <w:p w14:paraId="4E6062DA" w14:textId="645D3588" w:rsidR="00724290" w:rsidRPr="00785E75" w:rsidRDefault="00724290" w:rsidP="005F3C69">
      <w:pPr>
        <w:pStyle w:val="ListParagraph"/>
        <w:numPr>
          <w:ilvl w:val="0"/>
          <w:numId w:val="30"/>
        </w:numPr>
        <w:rPr>
          <w:rFonts w:ascii="Arial" w:hAnsi="Arial" w:cs="Arial"/>
        </w:rPr>
      </w:pPr>
      <w:r w:rsidRPr="00785E75">
        <w:rPr>
          <w:rFonts w:ascii="Arial" w:hAnsi="Arial" w:cs="Arial"/>
        </w:rPr>
        <w:t>Communication Standards</w:t>
      </w:r>
    </w:p>
    <w:p w14:paraId="0EC9DC96" w14:textId="6DB9C959" w:rsidR="00724290" w:rsidRPr="00785E75" w:rsidRDefault="00724290" w:rsidP="005F3C69">
      <w:pPr>
        <w:pStyle w:val="ListParagraph"/>
        <w:numPr>
          <w:ilvl w:val="1"/>
          <w:numId w:val="30"/>
        </w:numPr>
        <w:rPr>
          <w:rFonts w:ascii="Arial" w:hAnsi="Arial" w:cs="Arial"/>
        </w:rPr>
      </w:pPr>
      <w:r w:rsidRPr="00785E75">
        <w:rPr>
          <w:rFonts w:ascii="Arial" w:hAnsi="Arial" w:cs="Arial"/>
        </w:rPr>
        <w:t>HTTPS for all data transmissions.</w:t>
      </w:r>
    </w:p>
    <w:p w14:paraId="2A90214C" w14:textId="7CFA79DE" w:rsidR="00724290" w:rsidRPr="00785E75" w:rsidRDefault="00724290" w:rsidP="005F3C69">
      <w:pPr>
        <w:pStyle w:val="ListParagraph"/>
        <w:numPr>
          <w:ilvl w:val="1"/>
          <w:numId w:val="30"/>
        </w:numPr>
        <w:rPr>
          <w:rFonts w:ascii="Arial" w:hAnsi="Arial" w:cs="Arial"/>
        </w:rPr>
      </w:pPr>
      <w:r w:rsidRPr="00785E75">
        <w:rPr>
          <w:rFonts w:ascii="Arial" w:hAnsi="Arial" w:cs="Arial"/>
        </w:rPr>
        <w:t>UTF-</w:t>
      </w:r>
      <w:r w:rsidR="00A14F1D" w:rsidRPr="00785E75">
        <w:rPr>
          <w:rFonts w:ascii="Arial" w:hAnsi="Arial" w:cs="Arial"/>
        </w:rPr>
        <w:t>8-character</w:t>
      </w:r>
      <w:r w:rsidRPr="00785E75">
        <w:rPr>
          <w:rFonts w:ascii="Arial" w:hAnsi="Arial" w:cs="Arial"/>
        </w:rPr>
        <w:t xml:space="preserve"> encoding for all transmitted data.</w:t>
      </w:r>
    </w:p>
    <w:p w14:paraId="0A08C546" w14:textId="49A615FB" w:rsidR="00A8260D" w:rsidRPr="00785E75" w:rsidRDefault="00D50279" w:rsidP="005F3C69">
      <w:pPr>
        <w:pStyle w:val="ListParagraph"/>
        <w:numPr>
          <w:ilvl w:val="0"/>
          <w:numId w:val="29"/>
        </w:numPr>
        <w:ind w:left="851" w:hanging="425"/>
        <w:rPr>
          <w:rFonts w:ascii="Arial" w:hAnsi="Arial" w:cs="Arial"/>
        </w:rPr>
      </w:pPr>
      <w:r w:rsidRPr="00785E75">
        <w:rPr>
          <w:rFonts w:ascii="Arial" w:hAnsi="Arial" w:cs="Arial"/>
        </w:rPr>
        <w:t>W</w:t>
      </w:r>
      <w:r w:rsidR="00502B55" w:rsidRPr="00785E75">
        <w:rPr>
          <w:rFonts w:ascii="Arial" w:hAnsi="Arial" w:cs="Arial"/>
        </w:rPr>
        <w:t>eb Browser Interface</w:t>
      </w:r>
    </w:p>
    <w:p w14:paraId="2CEF6D9F" w14:textId="074024ED" w:rsidR="003170DA" w:rsidRPr="00785E75" w:rsidRDefault="00204BDE" w:rsidP="005F3C69">
      <w:pPr>
        <w:pStyle w:val="ListParagraph"/>
        <w:numPr>
          <w:ilvl w:val="1"/>
          <w:numId w:val="29"/>
        </w:numPr>
        <w:rPr>
          <w:rFonts w:ascii="Arial" w:hAnsi="Arial" w:cs="Arial"/>
        </w:rPr>
      </w:pPr>
      <w:r w:rsidRPr="00785E75">
        <w:rPr>
          <w:rFonts w:ascii="Arial" w:hAnsi="Arial" w:cs="Arial"/>
        </w:rPr>
        <w:t xml:space="preserve">The system will support modern </w:t>
      </w:r>
      <w:r w:rsidR="0022208B" w:rsidRPr="00785E75">
        <w:rPr>
          <w:rFonts w:ascii="Arial" w:hAnsi="Arial" w:cs="Arial"/>
        </w:rPr>
        <w:t>web browsers when accessing the application.</w:t>
      </w:r>
    </w:p>
    <w:p w14:paraId="0C28936C" w14:textId="6644CE23" w:rsidR="00724290" w:rsidRPr="00785E75" w:rsidRDefault="00CF149C" w:rsidP="005F3C69">
      <w:pPr>
        <w:pStyle w:val="ListParagraph"/>
        <w:numPr>
          <w:ilvl w:val="1"/>
          <w:numId w:val="29"/>
        </w:numPr>
        <w:rPr>
          <w:rFonts w:ascii="Arial" w:hAnsi="Arial" w:cs="Arial"/>
        </w:rPr>
      </w:pPr>
      <w:r w:rsidRPr="00785E75">
        <w:rPr>
          <w:rFonts w:ascii="Arial" w:hAnsi="Arial" w:cs="Arial"/>
        </w:rPr>
        <w:t>HTTPS</w:t>
      </w:r>
      <w:r w:rsidR="00C47E1B" w:rsidRPr="00785E75">
        <w:rPr>
          <w:rFonts w:ascii="Arial" w:hAnsi="Arial" w:cs="Arial"/>
        </w:rPr>
        <w:t>/HTTP</w:t>
      </w:r>
      <w:r w:rsidRPr="00785E75">
        <w:rPr>
          <w:rFonts w:ascii="Arial" w:hAnsi="Arial" w:cs="Arial"/>
        </w:rPr>
        <w:t xml:space="preserve"> Protocols are used to ensure sec</w:t>
      </w:r>
      <w:r w:rsidR="00C47E1B" w:rsidRPr="00785E75">
        <w:rPr>
          <w:rFonts w:ascii="Arial" w:hAnsi="Arial" w:cs="Arial"/>
        </w:rPr>
        <w:t>urity and compatibility.</w:t>
      </w:r>
    </w:p>
    <w:p w14:paraId="6965AC25" w14:textId="6529816C" w:rsidR="00171C08" w:rsidRPr="00785E75" w:rsidRDefault="00B555E0" w:rsidP="00260E14">
      <w:pPr>
        <w:rPr>
          <w:rFonts w:ascii="Arial" w:hAnsi="Arial" w:cs="Arial"/>
        </w:rPr>
      </w:pPr>
      <w:r w:rsidRPr="00785E75">
        <w:rPr>
          <w:rFonts w:ascii="Arial" w:hAnsi="Arial" w:cs="Arial"/>
        </w:rPr>
        <w:tab/>
      </w:r>
    </w:p>
    <w:p w14:paraId="4F298146" w14:textId="5F2E7AA8" w:rsidR="00171C08" w:rsidRPr="00785E75" w:rsidRDefault="00B555E0">
      <w:pPr>
        <w:pStyle w:val="Heading1"/>
        <w:spacing w:after="418"/>
        <w:ind w:left="-5"/>
        <w:rPr>
          <w:rFonts w:ascii="Arial" w:hAnsi="Arial" w:cs="Arial"/>
        </w:rPr>
      </w:pPr>
      <w:bookmarkStart w:id="28" w:name="_Toc125197119"/>
      <w:r w:rsidRPr="5515B06C">
        <w:rPr>
          <w:rFonts w:ascii="Arial" w:hAnsi="Arial" w:cs="Arial"/>
        </w:rPr>
        <w:t>4.</w:t>
      </w:r>
      <w:r w:rsidR="00D908A1" w:rsidRPr="5515B06C">
        <w:rPr>
          <w:rFonts w:ascii="Arial" w:hAnsi="Arial" w:cs="Arial"/>
        </w:rPr>
        <w:t>System Features</w:t>
      </w:r>
      <w:bookmarkEnd w:id="28"/>
    </w:p>
    <w:p w14:paraId="77CB8807" w14:textId="77777777" w:rsidR="00AB5D95" w:rsidRPr="00785E75" w:rsidRDefault="008E4064" w:rsidP="5515B06C">
      <w:pPr>
        <w:pStyle w:val="Heading2"/>
        <w:rPr>
          <w:rFonts w:ascii="Arial" w:hAnsi="Arial" w:cs="Arial"/>
          <w:b w:val="0"/>
        </w:rPr>
      </w:pPr>
      <w:bookmarkStart w:id="29" w:name="_Toc1594453721"/>
      <w:r w:rsidRPr="5515B06C">
        <w:rPr>
          <w:rFonts w:ascii="Arial" w:hAnsi="Arial" w:cs="Arial"/>
        </w:rPr>
        <w:t>4.1</w:t>
      </w:r>
      <w:r w:rsidR="00767FFA" w:rsidRPr="5515B06C">
        <w:rPr>
          <w:rFonts w:ascii="Arial" w:hAnsi="Arial" w:cs="Arial"/>
          <w:b w:val="0"/>
        </w:rPr>
        <w:t xml:space="preserve"> </w:t>
      </w:r>
      <w:r w:rsidR="00AB5D95" w:rsidRPr="5515B06C">
        <w:rPr>
          <w:rFonts w:ascii="Arial" w:hAnsi="Arial" w:cs="Arial"/>
          <w:b w:val="0"/>
        </w:rPr>
        <w:t>Columbary Reservation System</w:t>
      </w:r>
      <w:bookmarkEnd w:id="29"/>
    </w:p>
    <w:p w14:paraId="3173FD19" w14:textId="77777777" w:rsidR="00685E1A" w:rsidRPr="00785E75" w:rsidRDefault="00685E1A" w:rsidP="0076624B">
      <w:pPr>
        <w:pStyle w:val="Heading3"/>
        <w:ind w:left="380"/>
        <w:rPr>
          <w:rFonts w:ascii="Arial" w:hAnsi="Arial" w:cs="Arial"/>
        </w:rPr>
      </w:pPr>
      <w:bookmarkStart w:id="30" w:name="_Toc1257690645"/>
      <w:r w:rsidRPr="5515B06C">
        <w:rPr>
          <w:rFonts w:ascii="Arial" w:hAnsi="Arial" w:cs="Arial"/>
        </w:rPr>
        <w:t>4.1.1 Description and Priority</w:t>
      </w:r>
      <w:bookmarkEnd w:id="30"/>
    </w:p>
    <w:p w14:paraId="49C17ACD" w14:textId="52773785" w:rsidR="00685E1A" w:rsidRPr="00785E75" w:rsidRDefault="00685E1A" w:rsidP="290C3DDE">
      <w:pPr>
        <w:pStyle w:val="ListParagraph"/>
        <w:ind w:left="1090"/>
        <w:rPr>
          <w:rFonts w:ascii="Arial" w:hAnsi="Arial" w:cs="Arial"/>
        </w:rPr>
      </w:pPr>
      <w:r w:rsidRPr="00785E75">
        <w:rPr>
          <w:rFonts w:ascii="Arial" w:hAnsi="Arial" w:cs="Arial"/>
        </w:rPr>
        <w:t>Description: Enables customers to browse, select and initiate reservation of columbary units through a digital interface with interactive mapping and pricing information</w:t>
      </w:r>
    </w:p>
    <w:p w14:paraId="2A82125A" w14:textId="7BEA3EF1" w:rsidR="002C61A3" w:rsidRPr="00785E75" w:rsidRDefault="00685E1A" w:rsidP="005F3C69">
      <w:pPr>
        <w:pStyle w:val="ListParagraph"/>
        <w:numPr>
          <w:ilvl w:val="0"/>
          <w:numId w:val="26"/>
        </w:numPr>
        <w:ind w:left="1090"/>
        <w:rPr>
          <w:rFonts w:ascii="Arial" w:hAnsi="Arial" w:cs="Arial"/>
        </w:rPr>
      </w:pPr>
      <w:r w:rsidRPr="00785E75">
        <w:rPr>
          <w:rFonts w:ascii="Arial" w:hAnsi="Arial" w:cs="Arial"/>
        </w:rPr>
        <w:t>Priority: High</w:t>
      </w:r>
    </w:p>
    <w:p w14:paraId="3AA17F8F" w14:textId="4D18A20D" w:rsidR="00685E1A" w:rsidRPr="00785E75" w:rsidRDefault="00685E1A" w:rsidP="0076624B">
      <w:pPr>
        <w:pStyle w:val="Heading3"/>
        <w:ind w:left="380"/>
        <w:rPr>
          <w:rFonts w:ascii="Arial" w:hAnsi="Arial" w:cs="Arial"/>
        </w:rPr>
      </w:pPr>
      <w:bookmarkStart w:id="31" w:name="_Toc930467744"/>
      <w:r w:rsidRPr="5515B06C">
        <w:rPr>
          <w:rFonts w:ascii="Arial" w:hAnsi="Arial" w:cs="Arial"/>
        </w:rPr>
        <w:t>4.1.2 Stimulus/Response Sequences</w:t>
      </w:r>
      <w:bookmarkEnd w:id="31"/>
    </w:p>
    <w:p w14:paraId="77E12F19" w14:textId="38FF9A36" w:rsidR="002B720C" w:rsidRPr="00785E75" w:rsidRDefault="002B720C" w:rsidP="005F3C69">
      <w:pPr>
        <w:pStyle w:val="ListParagraph"/>
        <w:numPr>
          <w:ilvl w:val="0"/>
          <w:numId w:val="25"/>
        </w:numPr>
        <w:ind w:left="1090"/>
        <w:rPr>
          <w:rFonts w:ascii="Arial" w:hAnsi="Arial" w:cs="Arial"/>
        </w:rPr>
      </w:pPr>
      <w:r w:rsidRPr="00785E75">
        <w:rPr>
          <w:rFonts w:ascii="Arial" w:hAnsi="Arial" w:cs="Arial"/>
        </w:rPr>
        <w:t>Stimulus: Customer selects "avail now" button</w:t>
      </w:r>
    </w:p>
    <w:p w14:paraId="5D446979" w14:textId="03F47257" w:rsidR="002B720C" w:rsidRPr="00785E75" w:rsidRDefault="002B720C" w:rsidP="005F3C69">
      <w:pPr>
        <w:pStyle w:val="ListParagraph"/>
        <w:numPr>
          <w:ilvl w:val="1"/>
          <w:numId w:val="25"/>
        </w:numPr>
        <w:ind w:left="1810"/>
        <w:rPr>
          <w:rFonts w:ascii="Arial" w:hAnsi="Arial" w:cs="Arial"/>
        </w:rPr>
      </w:pPr>
      <w:r w:rsidRPr="00785E75">
        <w:rPr>
          <w:rFonts w:ascii="Arial" w:hAnsi="Arial" w:cs="Arial"/>
        </w:rPr>
        <w:t>Response: System displays detailed pricing and unit information</w:t>
      </w:r>
    </w:p>
    <w:p w14:paraId="248F3CE5" w14:textId="55D1DB05" w:rsidR="002B720C" w:rsidRPr="00785E75" w:rsidRDefault="002B720C" w:rsidP="005F3C69">
      <w:pPr>
        <w:pStyle w:val="ListParagraph"/>
        <w:numPr>
          <w:ilvl w:val="0"/>
          <w:numId w:val="25"/>
        </w:numPr>
        <w:ind w:left="1090"/>
        <w:rPr>
          <w:rFonts w:ascii="Arial" w:hAnsi="Arial" w:cs="Arial"/>
        </w:rPr>
      </w:pPr>
      <w:r w:rsidRPr="00785E75">
        <w:rPr>
          <w:rFonts w:ascii="Arial" w:hAnsi="Arial" w:cs="Arial"/>
        </w:rPr>
        <w:t>Stimulus: Customer submits letter of intent</w:t>
      </w:r>
    </w:p>
    <w:p w14:paraId="32C5060C" w14:textId="6886BBFB" w:rsidR="002B720C" w:rsidRPr="00785E75" w:rsidRDefault="002B720C" w:rsidP="005F3C69">
      <w:pPr>
        <w:pStyle w:val="ListParagraph"/>
        <w:numPr>
          <w:ilvl w:val="1"/>
          <w:numId w:val="25"/>
        </w:numPr>
        <w:ind w:left="1810"/>
        <w:rPr>
          <w:rFonts w:ascii="Arial" w:hAnsi="Arial" w:cs="Arial"/>
        </w:rPr>
      </w:pPr>
      <w:r w:rsidRPr="00785E75">
        <w:rPr>
          <w:rFonts w:ascii="Arial" w:hAnsi="Arial" w:cs="Arial"/>
        </w:rPr>
        <w:t xml:space="preserve"> Response: System validates customer information and sends confirmation</w:t>
      </w:r>
    </w:p>
    <w:p w14:paraId="4B85BB9F" w14:textId="0EAE7C02" w:rsidR="002B720C" w:rsidRPr="00785E75" w:rsidRDefault="002B720C" w:rsidP="005F3C69">
      <w:pPr>
        <w:pStyle w:val="ListParagraph"/>
        <w:numPr>
          <w:ilvl w:val="0"/>
          <w:numId w:val="25"/>
        </w:numPr>
        <w:ind w:left="1090"/>
        <w:rPr>
          <w:rFonts w:ascii="Arial" w:hAnsi="Arial" w:cs="Arial"/>
        </w:rPr>
      </w:pPr>
      <w:r w:rsidRPr="00785E75">
        <w:rPr>
          <w:rFonts w:ascii="Arial" w:hAnsi="Arial" w:cs="Arial"/>
        </w:rPr>
        <w:t>Functional Requirements:</w:t>
      </w:r>
    </w:p>
    <w:p w14:paraId="647BA49E" w14:textId="71639EC8" w:rsidR="002B720C" w:rsidRPr="00785E75" w:rsidRDefault="002B720C" w:rsidP="005F3C69">
      <w:pPr>
        <w:pStyle w:val="ListParagraph"/>
        <w:numPr>
          <w:ilvl w:val="1"/>
          <w:numId w:val="12"/>
        </w:numPr>
        <w:ind w:left="1810"/>
        <w:rPr>
          <w:rFonts w:ascii="Arial" w:hAnsi="Arial" w:cs="Arial"/>
        </w:rPr>
      </w:pPr>
      <w:r w:rsidRPr="00785E75">
        <w:rPr>
          <w:rFonts w:ascii="Arial" w:hAnsi="Arial" w:cs="Arial"/>
        </w:rPr>
        <w:t>REQ-1: The system shall provide an interactive map interface showing available columbary units</w:t>
      </w:r>
    </w:p>
    <w:p w14:paraId="766723C7" w14:textId="53128E84" w:rsidR="002B720C" w:rsidRPr="00785E75" w:rsidRDefault="002B720C" w:rsidP="005F3C69">
      <w:pPr>
        <w:pStyle w:val="ListParagraph"/>
        <w:numPr>
          <w:ilvl w:val="1"/>
          <w:numId w:val="12"/>
        </w:numPr>
        <w:ind w:left="1810"/>
        <w:rPr>
          <w:rFonts w:ascii="Arial" w:hAnsi="Arial" w:cs="Arial"/>
        </w:rPr>
      </w:pPr>
      <w:r w:rsidRPr="00785E75">
        <w:rPr>
          <w:rFonts w:ascii="Arial" w:hAnsi="Arial" w:cs="Arial"/>
        </w:rPr>
        <w:t>REQ-2: The system shall validate customer information before submission</w:t>
      </w:r>
    </w:p>
    <w:p w14:paraId="6DD47616" w14:textId="73BE026B" w:rsidR="002B720C" w:rsidRPr="00785E75" w:rsidRDefault="002B720C" w:rsidP="005F3C69">
      <w:pPr>
        <w:pStyle w:val="ListParagraph"/>
        <w:numPr>
          <w:ilvl w:val="1"/>
          <w:numId w:val="12"/>
        </w:numPr>
        <w:ind w:left="1810"/>
        <w:rPr>
          <w:rFonts w:ascii="Arial" w:hAnsi="Arial" w:cs="Arial"/>
        </w:rPr>
      </w:pPr>
      <w:r w:rsidRPr="00785E75">
        <w:rPr>
          <w:rFonts w:ascii="Arial" w:hAnsi="Arial" w:cs="Arial"/>
        </w:rPr>
        <w:t>REQ-3: The system shall generate and send automated confirmations upon successful submission</w:t>
      </w:r>
    </w:p>
    <w:p w14:paraId="4FC233FC" w14:textId="7F85D6EF" w:rsidR="00194074" w:rsidRPr="00785E75" w:rsidRDefault="002B720C" w:rsidP="005F3C69">
      <w:pPr>
        <w:pStyle w:val="ListParagraph"/>
        <w:numPr>
          <w:ilvl w:val="1"/>
          <w:numId w:val="12"/>
        </w:numPr>
        <w:ind w:left="1810"/>
        <w:rPr>
          <w:rFonts w:ascii="Arial" w:hAnsi="Arial" w:cs="Arial"/>
        </w:rPr>
      </w:pPr>
      <w:r w:rsidRPr="00785E75">
        <w:rPr>
          <w:rFonts w:ascii="Arial" w:hAnsi="Arial" w:cs="Arial"/>
        </w:rPr>
        <w:t>REQ-4: The system shall notify parish administrator of new letters of intent</w:t>
      </w:r>
    </w:p>
    <w:p w14:paraId="303C2A16" w14:textId="3E9FA1F5" w:rsidR="007664A0" w:rsidRPr="00785E75" w:rsidRDefault="00274209" w:rsidP="5515B06C">
      <w:pPr>
        <w:pStyle w:val="Heading2"/>
        <w:rPr>
          <w:rFonts w:ascii="Arial" w:hAnsi="Arial" w:cs="Arial"/>
          <w:b w:val="0"/>
          <w:sz w:val="24"/>
        </w:rPr>
      </w:pPr>
      <w:bookmarkStart w:id="32" w:name="_Toc943428433"/>
      <w:r w:rsidRPr="5515B06C">
        <w:rPr>
          <w:rFonts w:ascii="Arial" w:hAnsi="Arial" w:cs="Arial"/>
        </w:rPr>
        <w:t xml:space="preserve">4.2 </w:t>
      </w:r>
      <w:r w:rsidR="002775E3" w:rsidRPr="5515B06C">
        <w:rPr>
          <w:rFonts w:ascii="Arial" w:hAnsi="Arial" w:cs="Arial"/>
        </w:rPr>
        <w:t>Information Retrieval System</w:t>
      </w:r>
      <w:bookmarkEnd w:id="32"/>
    </w:p>
    <w:p w14:paraId="1D9F416E" w14:textId="071044A5" w:rsidR="00220305" w:rsidRPr="00785E75" w:rsidRDefault="008E02E6" w:rsidP="0076624B">
      <w:pPr>
        <w:pStyle w:val="Heading3"/>
        <w:ind w:left="380"/>
        <w:rPr>
          <w:rFonts w:ascii="Arial" w:hAnsi="Arial" w:cs="Arial"/>
          <w:sz w:val="28"/>
          <w:szCs w:val="28"/>
        </w:rPr>
      </w:pPr>
      <w:bookmarkStart w:id="33" w:name="_Toc1500431352"/>
      <w:r w:rsidRPr="5515B06C">
        <w:rPr>
          <w:rFonts w:ascii="Arial" w:hAnsi="Arial" w:cs="Arial"/>
        </w:rPr>
        <w:t>4.2.1 Description and Priority</w:t>
      </w:r>
      <w:bookmarkEnd w:id="33"/>
      <w:r w:rsidRPr="5515B06C">
        <w:rPr>
          <w:rFonts w:ascii="Arial" w:hAnsi="Arial" w:cs="Arial"/>
        </w:rPr>
        <w:t xml:space="preserve"> </w:t>
      </w:r>
    </w:p>
    <w:p w14:paraId="047D0A70" w14:textId="6687D34F" w:rsidR="002F3C0F" w:rsidRPr="00785E75" w:rsidRDefault="008E02E6" w:rsidP="005F3C69">
      <w:pPr>
        <w:pStyle w:val="ListParagraph"/>
        <w:numPr>
          <w:ilvl w:val="0"/>
          <w:numId w:val="24"/>
        </w:numPr>
        <w:ind w:left="1090"/>
        <w:rPr>
          <w:rFonts w:ascii="Arial" w:hAnsi="Arial" w:cs="Arial"/>
        </w:rPr>
      </w:pPr>
      <w:r w:rsidRPr="00785E75">
        <w:rPr>
          <w:rFonts w:ascii="Arial" w:hAnsi="Arial" w:cs="Arial"/>
        </w:rPr>
        <w:t xml:space="preserve">Description: Provides secure access for customers to retrieve their columbary information through verified channels </w:t>
      </w:r>
    </w:p>
    <w:p w14:paraId="25D977E5" w14:textId="42A610F7" w:rsidR="008E02E6" w:rsidRPr="00785E75" w:rsidRDefault="008E02E6" w:rsidP="005F3C69">
      <w:pPr>
        <w:pStyle w:val="ListParagraph"/>
        <w:numPr>
          <w:ilvl w:val="0"/>
          <w:numId w:val="24"/>
        </w:numPr>
        <w:ind w:left="1090"/>
        <w:rPr>
          <w:rFonts w:ascii="Arial" w:hAnsi="Arial" w:cs="Arial"/>
        </w:rPr>
      </w:pPr>
      <w:r w:rsidRPr="00785E75">
        <w:rPr>
          <w:rFonts w:ascii="Arial" w:hAnsi="Arial" w:cs="Arial"/>
        </w:rPr>
        <w:t>Priority: High</w:t>
      </w:r>
    </w:p>
    <w:p w14:paraId="344A0FD9" w14:textId="25A3AB9E" w:rsidR="00BD40FB" w:rsidRPr="00785E75" w:rsidRDefault="008E02E6" w:rsidP="0076624B">
      <w:pPr>
        <w:pStyle w:val="Heading3"/>
        <w:ind w:left="380"/>
        <w:rPr>
          <w:rFonts w:ascii="Arial" w:hAnsi="Arial" w:cs="Arial"/>
        </w:rPr>
      </w:pPr>
      <w:bookmarkStart w:id="34" w:name="_Toc240846560"/>
      <w:r w:rsidRPr="5515B06C">
        <w:rPr>
          <w:rFonts w:ascii="Arial" w:hAnsi="Arial" w:cs="Arial"/>
        </w:rPr>
        <w:t>4.2.2 Stimulus/Response Sequences</w:t>
      </w:r>
      <w:bookmarkEnd w:id="34"/>
      <w:r w:rsidRPr="5515B06C">
        <w:rPr>
          <w:rFonts w:ascii="Arial" w:hAnsi="Arial" w:cs="Arial"/>
        </w:rPr>
        <w:t xml:space="preserve"> </w:t>
      </w:r>
    </w:p>
    <w:p w14:paraId="2F18B2CE" w14:textId="081AACA9" w:rsidR="002F3C0F" w:rsidRPr="00785E75" w:rsidRDefault="008E02E6" w:rsidP="005F3C69">
      <w:pPr>
        <w:pStyle w:val="ListParagraph"/>
        <w:numPr>
          <w:ilvl w:val="0"/>
          <w:numId w:val="13"/>
        </w:numPr>
        <w:ind w:left="1090"/>
        <w:rPr>
          <w:rFonts w:ascii="Arial" w:hAnsi="Arial" w:cs="Arial"/>
        </w:rPr>
      </w:pPr>
      <w:r w:rsidRPr="00785E75">
        <w:rPr>
          <w:rFonts w:ascii="Arial" w:hAnsi="Arial" w:cs="Arial"/>
        </w:rPr>
        <w:t xml:space="preserve">Stimulus: Customer requests information retrieval </w:t>
      </w:r>
    </w:p>
    <w:p w14:paraId="22D95878" w14:textId="28A91DB3" w:rsidR="008E02E6" w:rsidRPr="00785E75" w:rsidRDefault="008E02E6" w:rsidP="005F3C69">
      <w:pPr>
        <w:pStyle w:val="ListParagraph"/>
        <w:numPr>
          <w:ilvl w:val="1"/>
          <w:numId w:val="13"/>
        </w:numPr>
        <w:ind w:left="1810"/>
        <w:rPr>
          <w:rFonts w:ascii="Arial" w:hAnsi="Arial" w:cs="Arial"/>
        </w:rPr>
      </w:pPr>
      <w:r w:rsidRPr="00785E75">
        <w:rPr>
          <w:rFonts w:ascii="Arial" w:hAnsi="Arial" w:cs="Arial"/>
        </w:rPr>
        <w:t>Response: System prompts for email/phone verification</w:t>
      </w:r>
    </w:p>
    <w:p w14:paraId="6FF413C3" w14:textId="51A46CBF" w:rsidR="00204E28" w:rsidRPr="00785E75" w:rsidRDefault="00204E28" w:rsidP="005F3C69">
      <w:pPr>
        <w:pStyle w:val="ListParagraph"/>
        <w:numPr>
          <w:ilvl w:val="0"/>
          <w:numId w:val="13"/>
        </w:numPr>
        <w:ind w:left="1090"/>
        <w:rPr>
          <w:rFonts w:ascii="Arial" w:hAnsi="Arial" w:cs="Arial"/>
        </w:rPr>
      </w:pPr>
      <w:r w:rsidRPr="00785E75">
        <w:rPr>
          <w:rFonts w:ascii="Arial" w:hAnsi="Arial" w:cs="Arial"/>
        </w:rPr>
        <w:t>Stimulus: Customer submits verification credentials</w:t>
      </w:r>
    </w:p>
    <w:p w14:paraId="01DE8AAF" w14:textId="38A047FA" w:rsidR="00204E28" w:rsidRPr="00785E75" w:rsidRDefault="00204E28" w:rsidP="005F3C69">
      <w:pPr>
        <w:pStyle w:val="ListParagraph"/>
        <w:numPr>
          <w:ilvl w:val="1"/>
          <w:numId w:val="13"/>
        </w:numPr>
        <w:ind w:left="1810"/>
        <w:rPr>
          <w:rFonts w:ascii="Arial" w:hAnsi="Arial" w:cs="Arial"/>
        </w:rPr>
      </w:pPr>
      <w:r w:rsidRPr="00785E75">
        <w:rPr>
          <w:rFonts w:ascii="Arial" w:hAnsi="Arial" w:cs="Arial"/>
        </w:rPr>
        <w:t>Response: System generates and sends OTP to verified contact</w:t>
      </w:r>
    </w:p>
    <w:p w14:paraId="517B0695" w14:textId="12B38449" w:rsidR="00204E28" w:rsidRPr="00785E75" w:rsidRDefault="00204E28" w:rsidP="005F3C69">
      <w:pPr>
        <w:pStyle w:val="ListParagraph"/>
        <w:numPr>
          <w:ilvl w:val="0"/>
          <w:numId w:val="13"/>
        </w:numPr>
        <w:ind w:left="1090"/>
        <w:rPr>
          <w:rFonts w:ascii="Arial" w:hAnsi="Arial" w:cs="Arial"/>
        </w:rPr>
      </w:pPr>
      <w:r w:rsidRPr="00785E75">
        <w:rPr>
          <w:rFonts w:ascii="Arial" w:hAnsi="Arial" w:cs="Arial"/>
        </w:rPr>
        <w:t>Functional Requirements:</w:t>
      </w:r>
    </w:p>
    <w:p w14:paraId="77B87181" w14:textId="04ECADBB" w:rsidR="00204E28" w:rsidRPr="00785E75" w:rsidRDefault="00204E28" w:rsidP="005F3C69">
      <w:pPr>
        <w:pStyle w:val="ListParagraph"/>
        <w:numPr>
          <w:ilvl w:val="1"/>
          <w:numId w:val="13"/>
        </w:numPr>
        <w:ind w:left="1810"/>
        <w:rPr>
          <w:rFonts w:ascii="Arial" w:hAnsi="Arial" w:cs="Arial"/>
        </w:rPr>
      </w:pPr>
      <w:r w:rsidRPr="00785E75">
        <w:rPr>
          <w:rFonts w:ascii="Arial" w:hAnsi="Arial" w:cs="Arial"/>
        </w:rPr>
        <w:t>REQ-1: The system shall implement two-factor authentication for information access</w:t>
      </w:r>
    </w:p>
    <w:p w14:paraId="79E75E9E" w14:textId="6D23A038" w:rsidR="00204E28" w:rsidRPr="00785E75" w:rsidRDefault="00204E28" w:rsidP="005F3C69">
      <w:pPr>
        <w:pStyle w:val="ListParagraph"/>
        <w:numPr>
          <w:ilvl w:val="1"/>
          <w:numId w:val="13"/>
        </w:numPr>
        <w:ind w:left="1810"/>
        <w:rPr>
          <w:rFonts w:ascii="Arial" w:hAnsi="Arial" w:cs="Arial"/>
        </w:rPr>
      </w:pPr>
      <w:r w:rsidRPr="00785E75">
        <w:rPr>
          <w:rFonts w:ascii="Arial" w:hAnsi="Arial" w:cs="Arial"/>
        </w:rPr>
        <w:t>REQ-2: The system shall verify customer identity before information disclosure</w:t>
      </w:r>
    </w:p>
    <w:p w14:paraId="3C25BDDF" w14:textId="7C5B5FC9" w:rsidR="00204E28" w:rsidRPr="00785E75" w:rsidRDefault="00204E28" w:rsidP="005F3C69">
      <w:pPr>
        <w:pStyle w:val="ListParagraph"/>
        <w:numPr>
          <w:ilvl w:val="1"/>
          <w:numId w:val="13"/>
        </w:numPr>
        <w:ind w:left="1810"/>
        <w:rPr>
          <w:rFonts w:ascii="Arial" w:hAnsi="Arial" w:cs="Arial"/>
        </w:rPr>
      </w:pPr>
      <w:r w:rsidRPr="00785E75">
        <w:rPr>
          <w:rFonts w:ascii="Arial" w:hAnsi="Arial" w:cs="Arial"/>
        </w:rPr>
        <w:t>REQ-3: The system shall maintain audit logs of all information requests</w:t>
      </w:r>
    </w:p>
    <w:p w14:paraId="411B579A" w14:textId="1C1761FF" w:rsidR="00204E28" w:rsidRPr="00785E75" w:rsidRDefault="00204E28" w:rsidP="005F3C69">
      <w:pPr>
        <w:pStyle w:val="ListParagraph"/>
        <w:numPr>
          <w:ilvl w:val="1"/>
          <w:numId w:val="13"/>
        </w:numPr>
        <w:ind w:left="1810"/>
        <w:rPr>
          <w:rFonts w:ascii="Arial" w:hAnsi="Arial" w:cs="Arial"/>
        </w:rPr>
      </w:pPr>
      <w:r w:rsidRPr="00785E75">
        <w:rPr>
          <w:rFonts w:ascii="Arial" w:hAnsi="Arial" w:cs="Arial"/>
        </w:rPr>
        <w:t>REQ-4: The system shall only send minimal required information via secure channels</w:t>
      </w:r>
    </w:p>
    <w:p w14:paraId="050D0FDE" w14:textId="03A74EF7" w:rsidR="004C654D" w:rsidRPr="00785E75" w:rsidRDefault="006C0ADE" w:rsidP="5515B06C">
      <w:pPr>
        <w:pStyle w:val="Heading2"/>
        <w:rPr>
          <w:rFonts w:ascii="Arial" w:hAnsi="Arial" w:cs="Arial"/>
          <w:b w:val="0"/>
        </w:rPr>
      </w:pPr>
      <w:bookmarkStart w:id="35" w:name="_Toc658014434"/>
      <w:r w:rsidRPr="5515B06C">
        <w:rPr>
          <w:rFonts w:ascii="Arial" w:hAnsi="Arial" w:cs="Arial"/>
        </w:rPr>
        <w:t>4</w:t>
      </w:r>
      <w:r w:rsidRPr="5515B06C">
        <w:rPr>
          <w:rFonts w:ascii="Arial" w:hAnsi="Arial" w:cs="Arial"/>
          <w:b w:val="0"/>
        </w:rPr>
        <w:t xml:space="preserve">.3 </w:t>
      </w:r>
      <w:r w:rsidR="004C654D" w:rsidRPr="5515B06C">
        <w:rPr>
          <w:rFonts w:ascii="Arial" w:hAnsi="Arial" w:cs="Arial"/>
          <w:b w:val="0"/>
        </w:rPr>
        <w:t>Administrative Review System</w:t>
      </w:r>
      <w:bookmarkEnd w:id="35"/>
    </w:p>
    <w:p w14:paraId="03ED4FD5" w14:textId="62CC444D" w:rsidR="008D690A" w:rsidRPr="00785E75" w:rsidRDefault="008D690A" w:rsidP="0076624B">
      <w:pPr>
        <w:pStyle w:val="Heading3"/>
        <w:ind w:left="380"/>
        <w:rPr>
          <w:rFonts w:ascii="Arial" w:hAnsi="Arial" w:cs="Arial"/>
        </w:rPr>
      </w:pPr>
      <w:bookmarkStart w:id="36" w:name="_Toc45259795"/>
      <w:r w:rsidRPr="5515B06C">
        <w:rPr>
          <w:rFonts w:ascii="Arial" w:hAnsi="Arial" w:cs="Arial"/>
        </w:rPr>
        <w:t>4.3.1 Description and Priority</w:t>
      </w:r>
      <w:bookmarkEnd w:id="36"/>
    </w:p>
    <w:p w14:paraId="421C4FD5" w14:textId="2D235DD9" w:rsidR="008D690A" w:rsidRPr="00785E75" w:rsidRDefault="008D690A" w:rsidP="005F3C69">
      <w:pPr>
        <w:pStyle w:val="ListParagraph"/>
        <w:numPr>
          <w:ilvl w:val="0"/>
          <w:numId w:val="17"/>
        </w:numPr>
        <w:ind w:left="1090"/>
        <w:rPr>
          <w:rFonts w:ascii="Arial" w:hAnsi="Arial" w:cs="Arial"/>
        </w:rPr>
      </w:pPr>
      <w:r w:rsidRPr="00785E75">
        <w:rPr>
          <w:rFonts w:ascii="Arial" w:hAnsi="Arial" w:cs="Arial"/>
        </w:rPr>
        <w:t>Description: Provides parish administrators with tools to review, approve, or deny letters of intent and manage the approval workflow</w:t>
      </w:r>
    </w:p>
    <w:p w14:paraId="532F73B9" w14:textId="2D2BC768" w:rsidR="008D690A" w:rsidRPr="00785E75" w:rsidRDefault="008D690A" w:rsidP="005F3C69">
      <w:pPr>
        <w:pStyle w:val="ListParagraph"/>
        <w:numPr>
          <w:ilvl w:val="0"/>
          <w:numId w:val="17"/>
        </w:numPr>
        <w:ind w:left="1090"/>
        <w:rPr>
          <w:rFonts w:ascii="Arial" w:hAnsi="Arial" w:cs="Arial"/>
        </w:rPr>
      </w:pPr>
      <w:r w:rsidRPr="00785E75">
        <w:rPr>
          <w:rFonts w:ascii="Arial" w:hAnsi="Arial" w:cs="Arial"/>
        </w:rPr>
        <w:t>Priority: High</w:t>
      </w:r>
    </w:p>
    <w:p w14:paraId="5E7755C6" w14:textId="1C520B05" w:rsidR="008D690A" w:rsidRPr="00785E75" w:rsidRDefault="008D690A" w:rsidP="0076624B">
      <w:pPr>
        <w:pStyle w:val="Heading3"/>
        <w:ind w:left="380"/>
        <w:rPr>
          <w:rFonts w:ascii="Arial" w:hAnsi="Arial" w:cs="Arial"/>
        </w:rPr>
      </w:pPr>
      <w:bookmarkStart w:id="37" w:name="_Toc812454855"/>
      <w:r w:rsidRPr="5515B06C">
        <w:rPr>
          <w:rFonts w:ascii="Arial" w:hAnsi="Arial" w:cs="Arial"/>
        </w:rPr>
        <w:t>4.3.2 Stimulus/Response Sequences</w:t>
      </w:r>
      <w:bookmarkEnd w:id="37"/>
    </w:p>
    <w:p w14:paraId="23227768" w14:textId="3B607161" w:rsidR="008D690A" w:rsidRPr="00785E75" w:rsidRDefault="008D690A" w:rsidP="005F3C69">
      <w:pPr>
        <w:pStyle w:val="ListParagraph"/>
        <w:numPr>
          <w:ilvl w:val="0"/>
          <w:numId w:val="20"/>
        </w:numPr>
        <w:ind w:left="1090"/>
        <w:rPr>
          <w:rFonts w:ascii="Arial" w:hAnsi="Arial" w:cs="Arial"/>
        </w:rPr>
      </w:pPr>
      <w:r w:rsidRPr="00785E75">
        <w:rPr>
          <w:rFonts w:ascii="Arial" w:hAnsi="Arial" w:cs="Arial"/>
        </w:rPr>
        <w:t>Stimulus: Administrator accesses inquiries tab</w:t>
      </w:r>
    </w:p>
    <w:p w14:paraId="4E873950" w14:textId="6CFB1521" w:rsidR="008D690A" w:rsidRPr="00785E75" w:rsidRDefault="008D690A" w:rsidP="005F3C69">
      <w:pPr>
        <w:pStyle w:val="ListParagraph"/>
        <w:numPr>
          <w:ilvl w:val="1"/>
          <w:numId w:val="20"/>
        </w:numPr>
        <w:ind w:left="1810"/>
        <w:rPr>
          <w:rFonts w:ascii="Arial" w:hAnsi="Arial" w:cs="Arial"/>
        </w:rPr>
      </w:pPr>
      <w:r w:rsidRPr="00785E75">
        <w:rPr>
          <w:rFonts w:ascii="Arial" w:hAnsi="Arial" w:cs="Arial"/>
        </w:rPr>
        <w:t>Response: System displays queue of pending letters of intent</w:t>
      </w:r>
    </w:p>
    <w:p w14:paraId="5A93971D" w14:textId="50181ECB" w:rsidR="00645590" w:rsidRPr="00785E75" w:rsidRDefault="00645590" w:rsidP="005F3C69">
      <w:pPr>
        <w:pStyle w:val="ListParagraph"/>
        <w:numPr>
          <w:ilvl w:val="0"/>
          <w:numId w:val="20"/>
        </w:numPr>
        <w:ind w:left="1090"/>
        <w:rPr>
          <w:rFonts w:ascii="Arial" w:hAnsi="Arial" w:cs="Arial"/>
        </w:rPr>
      </w:pPr>
      <w:bookmarkStart w:id="38" w:name="_Hlk184891127"/>
      <w:r w:rsidRPr="00785E75">
        <w:rPr>
          <w:rFonts w:ascii="Arial" w:hAnsi="Arial" w:cs="Arial"/>
        </w:rPr>
        <w:t>Stimulus: Administrator reviews and makes decision on letter of intent</w:t>
      </w:r>
    </w:p>
    <w:p w14:paraId="3BC1066F" w14:textId="3E927305" w:rsidR="00645590" w:rsidRPr="00785E75" w:rsidRDefault="00645590" w:rsidP="005F3C69">
      <w:pPr>
        <w:pStyle w:val="ListParagraph"/>
        <w:numPr>
          <w:ilvl w:val="1"/>
          <w:numId w:val="20"/>
        </w:numPr>
        <w:ind w:left="1810"/>
        <w:rPr>
          <w:rFonts w:ascii="Arial" w:hAnsi="Arial" w:cs="Arial"/>
        </w:rPr>
      </w:pPr>
      <w:r w:rsidRPr="00785E75">
        <w:rPr>
          <w:rFonts w:ascii="Arial" w:hAnsi="Arial" w:cs="Arial"/>
        </w:rPr>
        <w:t>Response: System processes decision and generates appropriate notifications</w:t>
      </w:r>
    </w:p>
    <w:p w14:paraId="7720AD4F" w14:textId="66623B12" w:rsidR="00645590" w:rsidRPr="00785E75" w:rsidRDefault="00645590" w:rsidP="005F3C69">
      <w:pPr>
        <w:pStyle w:val="ListParagraph"/>
        <w:numPr>
          <w:ilvl w:val="0"/>
          <w:numId w:val="19"/>
        </w:numPr>
        <w:ind w:left="1090"/>
        <w:rPr>
          <w:rFonts w:ascii="Arial" w:hAnsi="Arial" w:cs="Arial"/>
        </w:rPr>
      </w:pPr>
      <w:r w:rsidRPr="00785E75">
        <w:rPr>
          <w:rFonts w:ascii="Arial" w:hAnsi="Arial" w:cs="Arial"/>
        </w:rPr>
        <w:t>Functional Requirements:</w:t>
      </w:r>
    </w:p>
    <w:p w14:paraId="3BA59980" w14:textId="4F37192F" w:rsidR="00645590" w:rsidRPr="00785E75" w:rsidRDefault="00645590" w:rsidP="005F3C69">
      <w:pPr>
        <w:pStyle w:val="ListParagraph"/>
        <w:numPr>
          <w:ilvl w:val="1"/>
          <w:numId w:val="19"/>
        </w:numPr>
        <w:ind w:left="1810"/>
        <w:rPr>
          <w:rFonts w:ascii="Arial" w:hAnsi="Arial" w:cs="Arial"/>
        </w:rPr>
      </w:pPr>
      <w:r w:rsidRPr="00785E75">
        <w:rPr>
          <w:rFonts w:ascii="Arial" w:hAnsi="Arial" w:cs="Arial"/>
        </w:rPr>
        <w:t>REQ-1: The system shall provide a dedicated interface for reviewing letters of intent</w:t>
      </w:r>
    </w:p>
    <w:p w14:paraId="5AFE8942" w14:textId="7EF428AF" w:rsidR="00645590" w:rsidRPr="00785E75" w:rsidRDefault="00645590" w:rsidP="005F3C69">
      <w:pPr>
        <w:pStyle w:val="ListParagraph"/>
        <w:numPr>
          <w:ilvl w:val="1"/>
          <w:numId w:val="19"/>
        </w:numPr>
        <w:ind w:left="1810"/>
        <w:rPr>
          <w:rFonts w:ascii="Arial" w:hAnsi="Arial" w:cs="Arial"/>
        </w:rPr>
      </w:pPr>
      <w:r w:rsidRPr="00785E75">
        <w:rPr>
          <w:rFonts w:ascii="Arial" w:hAnsi="Arial" w:cs="Arial"/>
        </w:rPr>
        <w:t>REQ-2: The system shall automate email notifications based on administrator decisions</w:t>
      </w:r>
    </w:p>
    <w:p w14:paraId="71E486EF" w14:textId="6145B0A1" w:rsidR="00645590" w:rsidRPr="00785E75" w:rsidRDefault="00645590" w:rsidP="005F3C69">
      <w:pPr>
        <w:pStyle w:val="ListParagraph"/>
        <w:numPr>
          <w:ilvl w:val="1"/>
          <w:numId w:val="19"/>
        </w:numPr>
        <w:ind w:left="1810"/>
        <w:rPr>
          <w:rFonts w:ascii="Arial" w:hAnsi="Arial" w:cs="Arial"/>
        </w:rPr>
      </w:pPr>
      <w:r w:rsidRPr="00785E75">
        <w:rPr>
          <w:rFonts w:ascii="Arial" w:hAnsi="Arial" w:cs="Arial"/>
        </w:rPr>
        <w:t>REQ-3: The system shall maintain complete records of all decisions and communications</w:t>
      </w:r>
    </w:p>
    <w:p w14:paraId="4544064D" w14:textId="53AA7598" w:rsidR="00645590" w:rsidRPr="00785E75" w:rsidRDefault="00645590" w:rsidP="005F3C69">
      <w:pPr>
        <w:pStyle w:val="ListParagraph"/>
        <w:numPr>
          <w:ilvl w:val="1"/>
          <w:numId w:val="19"/>
        </w:numPr>
        <w:ind w:left="1810"/>
        <w:rPr>
          <w:rFonts w:ascii="Arial" w:hAnsi="Arial" w:cs="Arial"/>
        </w:rPr>
      </w:pPr>
      <w:r w:rsidRPr="00785E75">
        <w:rPr>
          <w:rFonts w:ascii="Arial" w:hAnsi="Arial" w:cs="Arial"/>
        </w:rPr>
        <w:t>REQ-4: The system shall forward approved applications to parish staff</w:t>
      </w:r>
    </w:p>
    <w:p w14:paraId="75770430" w14:textId="1F47FBEC" w:rsidR="00C41778" w:rsidRPr="00785E75" w:rsidRDefault="009F4872" w:rsidP="5515B06C">
      <w:pPr>
        <w:pStyle w:val="Heading2"/>
        <w:rPr>
          <w:ins w:id="39" w:author="{495BDE2E-91DF-4CE5-8242-C29D34DFA79F}" w:date="2024-12-12T10:44:00Z" w16du:dateUtc="2024-12-12T02:44:00Z"/>
          <w:rFonts w:ascii="Arial" w:hAnsi="Arial" w:cs="Arial"/>
          <w:b w:val="0"/>
        </w:rPr>
      </w:pPr>
      <w:bookmarkStart w:id="40" w:name="_Toc1125490956"/>
      <w:r w:rsidRPr="5515B06C">
        <w:rPr>
          <w:rFonts w:ascii="Arial" w:hAnsi="Arial" w:cs="Arial"/>
        </w:rPr>
        <w:t>4</w:t>
      </w:r>
      <w:r w:rsidRPr="5515B06C">
        <w:rPr>
          <w:rFonts w:ascii="Arial" w:hAnsi="Arial" w:cs="Arial"/>
          <w:b w:val="0"/>
        </w:rPr>
        <w:t>.4 Dashboard Management</w:t>
      </w:r>
      <w:bookmarkEnd w:id="38"/>
      <w:bookmarkEnd w:id="40"/>
    </w:p>
    <w:p w14:paraId="0C381894" w14:textId="701BD543" w:rsidR="00E15842" w:rsidRPr="00785E75" w:rsidRDefault="00E15842" w:rsidP="0076624B">
      <w:pPr>
        <w:pStyle w:val="Heading3"/>
        <w:ind w:left="380"/>
        <w:rPr>
          <w:rFonts w:ascii="Arial" w:hAnsi="Arial" w:cs="Arial"/>
        </w:rPr>
      </w:pPr>
      <w:bookmarkStart w:id="41" w:name="_Toc623895043"/>
      <w:r w:rsidRPr="5515B06C">
        <w:rPr>
          <w:rFonts w:ascii="Arial" w:hAnsi="Arial" w:cs="Arial"/>
        </w:rPr>
        <w:t>4.4.1 Description and Priority</w:t>
      </w:r>
      <w:bookmarkEnd w:id="41"/>
    </w:p>
    <w:p w14:paraId="5F13A1B5" w14:textId="410E7E9E" w:rsidR="00E15842" w:rsidRPr="00785E75" w:rsidRDefault="00E15842" w:rsidP="005F3C69">
      <w:pPr>
        <w:pStyle w:val="ListParagraph"/>
        <w:numPr>
          <w:ilvl w:val="0"/>
          <w:numId w:val="16"/>
        </w:numPr>
        <w:ind w:left="1090"/>
        <w:rPr>
          <w:rFonts w:ascii="Arial" w:hAnsi="Arial" w:cs="Arial"/>
        </w:rPr>
      </w:pPr>
      <w:r w:rsidRPr="00785E75">
        <w:rPr>
          <w:rFonts w:ascii="Arial" w:hAnsi="Arial" w:cs="Arial"/>
        </w:rPr>
        <w:t>Description: Provides comprehensive system monitoring and management interface with AI assistance for staff operations</w:t>
      </w:r>
    </w:p>
    <w:p w14:paraId="0F2F8296" w14:textId="592487D0" w:rsidR="00E15842" w:rsidRPr="00785E75" w:rsidRDefault="00E15842" w:rsidP="005F3C69">
      <w:pPr>
        <w:pStyle w:val="ListParagraph"/>
        <w:numPr>
          <w:ilvl w:val="0"/>
          <w:numId w:val="16"/>
        </w:numPr>
        <w:ind w:left="1090"/>
        <w:rPr>
          <w:rFonts w:ascii="Arial" w:hAnsi="Arial" w:cs="Arial"/>
        </w:rPr>
      </w:pPr>
      <w:r w:rsidRPr="00785E75">
        <w:rPr>
          <w:rFonts w:ascii="Arial" w:hAnsi="Arial" w:cs="Arial"/>
        </w:rPr>
        <w:t>Priority: Medium</w:t>
      </w:r>
    </w:p>
    <w:p w14:paraId="2CB16233" w14:textId="1B016E07" w:rsidR="00E15842" w:rsidRPr="00785E75" w:rsidRDefault="00E15842" w:rsidP="0076624B">
      <w:pPr>
        <w:pStyle w:val="Heading3"/>
        <w:ind w:left="380"/>
        <w:rPr>
          <w:rFonts w:ascii="Arial" w:hAnsi="Arial" w:cs="Arial"/>
        </w:rPr>
      </w:pPr>
      <w:bookmarkStart w:id="42" w:name="_Toc1019606870"/>
      <w:r w:rsidRPr="5515B06C">
        <w:rPr>
          <w:rFonts w:ascii="Arial" w:hAnsi="Arial" w:cs="Arial"/>
        </w:rPr>
        <w:t>4.4.2 Stimulus/Response Sequences</w:t>
      </w:r>
      <w:bookmarkEnd w:id="42"/>
    </w:p>
    <w:p w14:paraId="2C1110BA" w14:textId="6F4F1A5A" w:rsidR="00E15842" w:rsidRPr="00785E75" w:rsidRDefault="00E15842" w:rsidP="005F3C69">
      <w:pPr>
        <w:pStyle w:val="ListParagraph"/>
        <w:numPr>
          <w:ilvl w:val="0"/>
          <w:numId w:val="15"/>
        </w:numPr>
        <w:ind w:left="1090"/>
        <w:rPr>
          <w:rFonts w:ascii="Arial" w:hAnsi="Arial" w:cs="Arial"/>
        </w:rPr>
      </w:pPr>
      <w:r w:rsidRPr="00785E75">
        <w:rPr>
          <w:rFonts w:ascii="Arial" w:hAnsi="Arial" w:cs="Arial"/>
        </w:rPr>
        <w:t>Stimulus: Staff accesses dashboard</w:t>
      </w:r>
    </w:p>
    <w:p w14:paraId="3A0CCBF7" w14:textId="07079CE7" w:rsidR="00E15842" w:rsidRPr="00785E75" w:rsidRDefault="00E15842" w:rsidP="005F3C69">
      <w:pPr>
        <w:pStyle w:val="ListParagraph"/>
        <w:numPr>
          <w:ilvl w:val="1"/>
          <w:numId w:val="15"/>
        </w:numPr>
        <w:ind w:left="1810"/>
        <w:rPr>
          <w:rFonts w:ascii="Arial" w:hAnsi="Arial" w:cs="Arial"/>
        </w:rPr>
      </w:pPr>
      <w:r w:rsidRPr="00785E75">
        <w:rPr>
          <w:rFonts w:ascii="Arial" w:hAnsi="Arial" w:cs="Arial"/>
        </w:rPr>
        <w:t>Response: System displays operational overview and status</w:t>
      </w:r>
    </w:p>
    <w:p w14:paraId="1C91C85B" w14:textId="5E0B276C" w:rsidR="0062519C" w:rsidRPr="00785E75" w:rsidRDefault="0062519C" w:rsidP="005F3C69">
      <w:pPr>
        <w:pStyle w:val="ListParagraph"/>
        <w:numPr>
          <w:ilvl w:val="0"/>
          <w:numId w:val="15"/>
        </w:numPr>
        <w:ind w:left="1090"/>
        <w:rPr>
          <w:rFonts w:ascii="Arial" w:hAnsi="Arial" w:cs="Arial"/>
        </w:rPr>
      </w:pPr>
      <w:r w:rsidRPr="00785E75">
        <w:rPr>
          <w:rFonts w:ascii="Arial" w:hAnsi="Arial" w:cs="Arial"/>
        </w:rPr>
        <w:t>Stimulus: Staff activates AI assistant</w:t>
      </w:r>
    </w:p>
    <w:p w14:paraId="2515CE1D" w14:textId="604D7272" w:rsidR="0062519C" w:rsidRPr="00785E75" w:rsidRDefault="0062519C" w:rsidP="005F3C69">
      <w:pPr>
        <w:pStyle w:val="ListParagraph"/>
        <w:numPr>
          <w:ilvl w:val="1"/>
          <w:numId w:val="15"/>
        </w:numPr>
        <w:ind w:left="1810"/>
        <w:rPr>
          <w:rFonts w:ascii="Arial" w:hAnsi="Arial" w:cs="Arial"/>
        </w:rPr>
      </w:pPr>
      <w:r w:rsidRPr="00785E75">
        <w:rPr>
          <w:rFonts w:ascii="Arial" w:hAnsi="Arial" w:cs="Arial"/>
        </w:rPr>
        <w:t>Response: System enables voice command functionality and awaits input</w:t>
      </w:r>
    </w:p>
    <w:p w14:paraId="5090F8CA" w14:textId="63A11DBC" w:rsidR="0062519C" w:rsidRPr="00785E75" w:rsidRDefault="0062519C" w:rsidP="005F3C69">
      <w:pPr>
        <w:pStyle w:val="ListParagraph"/>
        <w:numPr>
          <w:ilvl w:val="0"/>
          <w:numId w:val="15"/>
        </w:numPr>
        <w:ind w:left="1090"/>
        <w:rPr>
          <w:rFonts w:ascii="Arial" w:hAnsi="Arial" w:cs="Arial"/>
        </w:rPr>
      </w:pPr>
      <w:r w:rsidRPr="00785E75">
        <w:rPr>
          <w:rFonts w:ascii="Arial" w:hAnsi="Arial" w:cs="Arial"/>
        </w:rPr>
        <w:t>Functional Requirements:</w:t>
      </w:r>
    </w:p>
    <w:p w14:paraId="64A53772" w14:textId="420EB684" w:rsidR="0062519C" w:rsidRPr="00785E75" w:rsidRDefault="0062519C" w:rsidP="005F3C69">
      <w:pPr>
        <w:pStyle w:val="ListParagraph"/>
        <w:numPr>
          <w:ilvl w:val="1"/>
          <w:numId w:val="15"/>
        </w:numPr>
        <w:ind w:left="1810"/>
        <w:rPr>
          <w:rFonts w:ascii="Arial" w:hAnsi="Arial" w:cs="Arial"/>
        </w:rPr>
      </w:pPr>
      <w:r w:rsidRPr="00785E75">
        <w:rPr>
          <w:rFonts w:ascii="Arial" w:hAnsi="Arial" w:cs="Arial"/>
        </w:rPr>
        <w:t>REQ-1: The system shall provide real-time monitoring of columbary availability</w:t>
      </w:r>
    </w:p>
    <w:p w14:paraId="314CF6FE" w14:textId="41C51DC1" w:rsidR="0062519C" w:rsidRPr="00785E75" w:rsidRDefault="0062519C" w:rsidP="005F3C69">
      <w:pPr>
        <w:pStyle w:val="ListParagraph"/>
        <w:numPr>
          <w:ilvl w:val="1"/>
          <w:numId w:val="15"/>
        </w:numPr>
        <w:ind w:left="1810"/>
        <w:rPr>
          <w:rFonts w:ascii="Arial" w:hAnsi="Arial" w:cs="Arial"/>
        </w:rPr>
      </w:pPr>
      <w:r w:rsidRPr="00785E75">
        <w:rPr>
          <w:rFonts w:ascii="Arial" w:hAnsi="Arial" w:cs="Arial"/>
        </w:rPr>
        <w:t>REQ-2: The system shall integrate AI assistant for staff queries</w:t>
      </w:r>
    </w:p>
    <w:p w14:paraId="70AC3B4C" w14:textId="1FEB7A39" w:rsidR="0062519C" w:rsidRPr="00785E75" w:rsidRDefault="0062519C" w:rsidP="005F3C69">
      <w:pPr>
        <w:pStyle w:val="ListParagraph"/>
        <w:numPr>
          <w:ilvl w:val="1"/>
          <w:numId w:val="15"/>
        </w:numPr>
        <w:ind w:left="1810"/>
        <w:rPr>
          <w:rFonts w:ascii="Arial" w:hAnsi="Arial" w:cs="Arial"/>
        </w:rPr>
      </w:pPr>
      <w:r w:rsidRPr="00785E75">
        <w:rPr>
          <w:rFonts w:ascii="Arial" w:hAnsi="Arial" w:cs="Arial"/>
        </w:rPr>
        <w:t>REQ-3: The system shall maintain updated status of all system components</w:t>
      </w:r>
    </w:p>
    <w:p w14:paraId="7E4A0603" w14:textId="587D2B0C" w:rsidR="00E15842" w:rsidRPr="00785E75" w:rsidRDefault="0062519C" w:rsidP="005F3C69">
      <w:pPr>
        <w:pStyle w:val="ListParagraph"/>
        <w:numPr>
          <w:ilvl w:val="1"/>
          <w:numId w:val="15"/>
        </w:numPr>
        <w:ind w:left="1810"/>
        <w:rPr>
          <w:rFonts w:ascii="Arial" w:hAnsi="Arial" w:cs="Arial"/>
        </w:rPr>
      </w:pPr>
      <w:r w:rsidRPr="00785E75">
        <w:rPr>
          <w:rFonts w:ascii="Arial" w:hAnsi="Arial" w:cs="Arial"/>
        </w:rPr>
        <w:t>REQ-4: The system shall provide access to all management functions through a single interface</w:t>
      </w:r>
    </w:p>
    <w:p w14:paraId="506503A4" w14:textId="59854FC0" w:rsidR="000C62C1" w:rsidRPr="00785E75" w:rsidRDefault="000C62C1" w:rsidP="006B7B5F">
      <w:pPr>
        <w:rPr>
          <w:rFonts w:ascii="Arial" w:hAnsi="Arial" w:cs="Arial"/>
          <w:b/>
          <w:bCs/>
          <w:sz w:val="28"/>
          <w:szCs w:val="28"/>
        </w:rPr>
      </w:pPr>
      <w:r w:rsidRPr="00785E75">
        <w:rPr>
          <w:rFonts w:ascii="Arial" w:hAnsi="Arial" w:cs="Arial"/>
          <w:b/>
          <w:sz w:val="28"/>
          <w:szCs w:val="28"/>
        </w:rPr>
        <w:t>4.</w:t>
      </w:r>
      <w:r w:rsidR="0029753D" w:rsidRPr="00785E75">
        <w:rPr>
          <w:rFonts w:ascii="Arial" w:hAnsi="Arial" w:cs="Arial"/>
          <w:b/>
          <w:sz w:val="28"/>
          <w:szCs w:val="28"/>
        </w:rPr>
        <w:t>5</w:t>
      </w:r>
      <w:r w:rsidRPr="00785E75">
        <w:rPr>
          <w:rFonts w:ascii="Arial" w:hAnsi="Arial" w:cs="Arial"/>
          <w:sz w:val="28"/>
          <w:szCs w:val="28"/>
        </w:rPr>
        <w:t xml:space="preserve"> </w:t>
      </w:r>
      <w:r w:rsidR="000F3620" w:rsidRPr="00785E75">
        <w:rPr>
          <w:rFonts w:ascii="Arial" w:hAnsi="Arial" w:cs="Arial"/>
          <w:b/>
          <w:bCs/>
          <w:sz w:val="28"/>
          <w:szCs w:val="28"/>
        </w:rPr>
        <w:t>Records</w:t>
      </w:r>
      <w:r w:rsidRPr="00785E75">
        <w:rPr>
          <w:rFonts w:ascii="Arial" w:hAnsi="Arial" w:cs="Arial"/>
          <w:b/>
          <w:sz w:val="28"/>
          <w:szCs w:val="28"/>
        </w:rPr>
        <w:t xml:space="preserve"> Management</w:t>
      </w:r>
      <w:r w:rsidR="000F3620" w:rsidRPr="00785E75">
        <w:rPr>
          <w:rFonts w:ascii="Arial" w:hAnsi="Arial" w:cs="Arial"/>
          <w:b/>
          <w:bCs/>
          <w:sz w:val="28"/>
          <w:szCs w:val="28"/>
        </w:rPr>
        <w:t xml:space="preserve"> System</w:t>
      </w:r>
    </w:p>
    <w:p w14:paraId="6A4A6F11" w14:textId="77777777" w:rsidR="002C61A3" w:rsidRPr="00785E75" w:rsidRDefault="002C61A3" w:rsidP="006B7B5F">
      <w:pPr>
        <w:rPr>
          <w:rFonts w:ascii="Arial" w:hAnsi="Arial" w:cs="Arial"/>
          <w:sz w:val="28"/>
          <w:szCs w:val="28"/>
        </w:rPr>
      </w:pPr>
    </w:p>
    <w:p w14:paraId="4763791F" w14:textId="0C0B930A" w:rsidR="00154E31" w:rsidRPr="00785E75" w:rsidRDefault="00030216" w:rsidP="5515B06C">
      <w:pPr>
        <w:pStyle w:val="Heading3"/>
        <w:ind w:left="370"/>
        <w:rPr>
          <w:rFonts w:ascii="Arial" w:hAnsi="Arial" w:cs="Arial"/>
        </w:rPr>
      </w:pPr>
      <w:bookmarkStart w:id="43" w:name="_Toc152124881"/>
      <w:r w:rsidRPr="5515B06C">
        <w:rPr>
          <w:rFonts w:ascii="Arial" w:hAnsi="Arial" w:cs="Arial"/>
        </w:rPr>
        <w:t>4.5.1 Description and Priority</w:t>
      </w:r>
      <w:bookmarkEnd w:id="43"/>
      <w:r w:rsidRPr="5515B06C">
        <w:rPr>
          <w:rFonts w:ascii="Arial" w:hAnsi="Arial" w:cs="Arial"/>
        </w:rPr>
        <w:t xml:space="preserve"> </w:t>
      </w:r>
    </w:p>
    <w:p w14:paraId="49C12BEE" w14:textId="40576F05" w:rsidR="00154E31" w:rsidRPr="00785E75" w:rsidRDefault="00030216" w:rsidP="005F3C69">
      <w:pPr>
        <w:pStyle w:val="ListParagraph"/>
        <w:numPr>
          <w:ilvl w:val="0"/>
          <w:numId w:val="14"/>
        </w:numPr>
        <w:spacing w:after="160" w:line="259" w:lineRule="auto"/>
        <w:ind w:left="1080" w:right="0"/>
        <w:rPr>
          <w:rFonts w:ascii="Arial" w:hAnsi="Arial" w:cs="Arial"/>
        </w:rPr>
      </w:pPr>
      <w:r w:rsidRPr="00785E75">
        <w:rPr>
          <w:rFonts w:ascii="Arial" w:hAnsi="Arial" w:cs="Arial"/>
        </w:rPr>
        <w:t xml:space="preserve">Description: Enables comprehensive management of customer and columbary records with full CRUD capabilities </w:t>
      </w:r>
    </w:p>
    <w:p w14:paraId="3CA07CF5" w14:textId="69DB2971" w:rsidR="00030216" w:rsidRPr="00785E75" w:rsidRDefault="00030216" w:rsidP="005F3C69">
      <w:pPr>
        <w:pStyle w:val="ListParagraph"/>
        <w:numPr>
          <w:ilvl w:val="0"/>
          <w:numId w:val="14"/>
        </w:numPr>
        <w:ind w:left="1080"/>
        <w:rPr>
          <w:rFonts w:ascii="Arial" w:hAnsi="Arial" w:cs="Arial"/>
        </w:rPr>
      </w:pPr>
      <w:r w:rsidRPr="00785E75">
        <w:rPr>
          <w:rFonts w:ascii="Arial" w:hAnsi="Arial" w:cs="Arial"/>
        </w:rPr>
        <w:t>Priority: High</w:t>
      </w:r>
    </w:p>
    <w:p w14:paraId="5242A66B" w14:textId="7CCED51C" w:rsidR="007B2349" w:rsidRPr="00785E75" w:rsidRDefault="00030216" w:rsidP="005F3C69">
      <w:pPr>
        <w:pStyle w:val="Heading3"/>
        <w:numPr>
          <w:ilvl w:val="2"/>
          <w:numId w:val="23"/>
        </w:numPr>
        <w:ind w:left="1080"/>
        <w:rPr>
          <w:rFonts w:ascii="Arial" w:hAnsi="Arial" w:cs="Arial"/>
        </w:rPr>
      </w:pPr>
      <w:bookmarkStart w:id="44" w:name="_Toc1318347830"/>
      <w:r w:rsidRPr="5515B06C">
        <w:rPr>
          <w:rFonts w:ascii="Arial" w:hAnsi="Arial" w:cs="Arial"/>
        </w:rPr>
        <w:t>Stimulus/Response Sequences</w:t>
      </w:r>
      <w:bookmarkEnd w:id="44"/>
    </w:p>
    <w:p w14:paraId="392577FD" w14:textId="6281998D" w:rsidR="007B2349" w:rsidRPr="00785E75" w:rsidRDefault="00030216" w:rsidP="005F3C69">
      <w:pPr>
        <w:pStyle w:val="ListParagraph"/>
        <w:numPr>
          <w:ilvl w:val="0"/>
          <w:numId w:val="27"/>
        </w:numPr>
        <w:rPr>
          <w:rFonts w:ascii="Arial" w:hAnsi="Arial" w:cs="Arial"/>
        </w:rPr>
      </w:pPr>
      <w:r w:rsidRPr="00785E75">
        <w:rPr>
          <w:rFonts w:ascii="Arial" w:hAnsi="Arial" w:cs="Arial"/>
        </w:rPr>
        <w:t>Stimulus: Staff initiates record management action</w:t>
      </w:r>
    </w:p>
    <w:p w14:paraId="4781F458" w14:textId="7E58956B" w:rsidR="00030216" w:rsidRPr="00785E75" w:rsidRDefault="00030216" w:rsidP="005F3C69">
      <w:pPr>
        <w:pStyle w:val="ListParagraph"/>
        <w:numPr>
          <w:ilvl w:val="1"/>
          <w:numId w:val="27"/>
        </w:numPr>
        <w:rPr>
          <w:rFonts w:ascii="Arial" w:hAnsi="Arial" w:cs="Arial"/>
        </w:rPr>
      </w:pPr>
      <w:r w:rsidRPr="00785E75">
        <w:rPr>
          <w:rFonts w:ascii="Arial" w:hAnsi="Arial" w:cs="Arial"/>
        </w:rPr>
        <w:t>Response: System presents appropriate interface for requested action</w:t>
      </w:r>
    </w:p>
    <w:p w14:paraId="555CD88E" w14:textId="77777777" w:rsidR="008972D8" w:rsidRPr="00785E75" w:rsidRDefault="008972D8" w:rsidP="005F3C69">
      <w:pPr>
        <w:pStyle w:val="ListParagraph"/>
        <w:numPr>
          <w:ilvl w:val="0"/>
          <w:numId w:val="21"/>
        </w:numPr>
        <w:ind w:left="1080"/>
        <w:rPr>
          <w:rFonts w:ascii="Arial" w:hAnsi="Arial" w:cs="Arial"/>
        </w:rPr>
      </w:pPr>
      <w:r w:rsidRPr="00785E75">
        <w:rPr>
          <w:rFonts w:ascii="Arial" w:hAnsi="Arial" w:cs="Arial"/>
        </w:rPr>
        <w:t>Stimulus: Staff modifies or creates record</w:t>
      </w:r>
    </w:p>
    <w:p w14:paraId="48899D57" w14:textId="018E90FD" w:rsidR="008972D8" w:rsidRPr="00785E75" w:rsidRDefault="008972D8" w:rsidP="005F3C69">
      <w:pPr>
        <w:pStyle w:val="ListParagraph"/>
        <w:numPr>
          <w:ilvl w:val="1"/>
          <w:numId w:val="21"/>
        </w:numPr>
        <w:ind w:left="1800"/>
        <w:rPr>
          <w:rFonts w:ascii="Arial" w:hAnsi="Arial" w:cs="Arial"/>
        </w:rPr>
      </w:pPr>
      <w:r w:rsidRPr="00785E75">
        <w:rPr>
          <w:rFonts w:ascii="Arial" w:hAnsi="Arial" w:cs="Arial"/>
        </w:rPr>
        <w:t>Response: System validates and saves changes while logging the action</w:t>
      </w:r>
    </w:p>
    <w:p w14:paraId="7DB645DB" w14:textId="23E1FF2F" w:rsidR="008972D8" w:rsidRPr="00785E75" w:rsidRDefault="008972D8" w:rsidP="005F3C69">
      <w:pPr>
        <w:pStyle w:val="ListParagraph"/>
        <w:numPr>
          <w:ilvl w:val="0"/>
          <w:numId w:val="21"/>
        </w:numPr>
        <w:ind w:left="1080"/>
        <w:rPr>
          <w:rFonts w:ascii="Arial" w:hAnsi="Arial" w:cs="Arial"/>
        </w:rPr>
      </w:pPr>
      <w:r w:rsidRPr="00785E75">
        <w:rPr>
          <w:rFonts w:ascii="Arial" w:hAnsi="Arial" w:cs="Arial"/>
        </w:rPr>
        <w:t>Functional Requirements:</w:t>
      </w:r>
    </w:p>
    <w:p w14:paraId="54A2D7AC" w14:textId="1C167C48" w:rsidR="008972D8" w:rsidRPr="00785E75" w:rsidRDefault="008972D8" w:rsidP="005F3C69">
      <w:pPr>
        <w:pStyle w:val="ListParagraph"/>
        <w:numPr>
          <w:ilvl w:val="1"/>
          <w:numId w:val="21"/>
        </w:numPr>
        <w:ind w:left="1800"/>
        <w:rPr>
          <w:rFonts w:ascii="Arial" w:hAnsi="Arial" w:cs="Arial"/>
        </w:rPr>
      </w:pPr>
      <w:r w:rsidRPr="00785E75">
        <w:rPr>
          <w:rFonts w:ascii="Arial" w:hAnsi="Arial" w:cs="Arial"/>
        </w:rPr>
        <w:t>REQ-1: The system shall provide complete CRUD operations for all records</w:t>
      </w:r>
    </w:p>
    <w:p w14:paraId="0638B7BB" w14:textId="65B52201" w:rsidR="008972D8" w:rsidRPr="00785E75" w:rsidRDefault="008972D8" w:rsidP="005F3C69">
      <w:pPr>
        <w:pStyle w:val="ListParagraph"/>
        <w:numPr>
          <w:ilvl w:val="1"/>
          <w:numId w:val="21"/>
        </w:numPr>
        <w:ind w:left="1800"/>
        <w:rPr>
          <w:rFonts w:ascii="Arial" w:hAnsi="Arial" w:cs="Arial"/>
        </w:rPr>
      </w:pPr>
      <w:r w:rsidRPr="00785E75">
        <w:rPr>
          <w:rFonts w:ascii="Arial" w:hAnsi="Arial" w:cs="Arial"/>
        </w:rPr>
        <w:t>REQ-2: The system shall implement data validation for all record changes</w:t>
      </w:r>
    </w:p>
    <w:p w14:paraId="48ED3708" w14:textId="6D9E8AD2" w:rsidR="008972D8" w:rsidRPr="00785E75" w:rsidRDefault="008972D8" w:rsidP="005F3C69">
      <w:pPr>
        <w:pStyle w:val="ListParagraph"/>
        <w:numPr>
          <w:ilvl w:val="1"/>
          <w:numId w:val="21"/>
        </w:numPr>
        <w:ind w:left="1800"/>
        <w:rPr>
          <w:rFonts w:ascii="Arial" w:hAnsi="Arial" w:cs="Arial"/>
        </w:rPr>
      </w:pPr>
      <w:r w:rsidRPr="00785E75">
        <w:rPr>
          <w:rFonts w:ascii="Arial" w:hAnsi="Arial" w:cs="Arial"/>
        </w:rPr>
        <w:t>REQ-3: The system shall maintain audit trails of all record modifications</w:t>
      </w:r>
    </w:p>
    <w:p w14:paraId="7BC23E05" w14:textId="5FBF88AF" w:rsidR="000901FC" w:rsidRPr="00785E75" w:rsidRDefault="008972D8" w:rsidP="005F3C69">
      <w:pPr>
        <w:pStyle w:val="ListParagraph"/>
        <w:numPr>
          <w:ilvl w:val="1"/>
          <w:numId w:val="21"/>
        </w:numPr>
        <w:ind w:left="1800"/>
        <w:rPr>
          <w:rFonts w:ascii="Arial" w:hAnsi="Arial" w:cs="Arial"/>
        </w:rPr>
      </w:pPr>
      <w:r w:rsidRPr="00785E75">
        <w:rPr>
          <w:rFonts w:ascii="Arial" w:hAnsi="Arial" w:cs="Arial"/>
        </w:rPr>
        <w:t>REQ-4: The system shall support document scanning and digital storage</w:t>
      </w:r>
    </w:p>
    <w:p w14:paraId="2E859AF1" w14:textId="72A822F8" w:rsidR="00D70DB1" w:rsidRPr="00785E75" w:rsidRDefault="00D70DB1" w:rsidP="006B7B5F">
      <w:pPr>
        <w:rPr>
          <w:rFonts w:ascii="Arial" w:hAnsi="Arial" w:cs="Arial"/>
          <w:b/>
          <w:sz w:val="28"/>
          <w:szCs w:val="28"/>
        </w:rPr>
      </w:pPr>
      <w:r w:rsidRPr="00785E75">
        <w:rPr>
          <w:rFonts w:ascii="Arial" w:hAnsi="Arial" w:cs="Arial"/>
          <w:b/>
          <w:sz w:val="28"/>
          <w:szCs w:val="28"/>
        </w:rPr>
        <w:t>4.6 Dashboard Management</w:t>
      </w:r>
    </w:p>
    <w:p w14:paraId="4138FB7B" w14:textId="066922FE" w:rsidR="00154E31" w:rsidRPr="00785E75" w:rsidRDefault="00154E31" w:rsidP="00490CB0">
      <w:pPr>
        <w:ind w:left="360"/>
        <w:rPr>
          <w:rFonts w:ascii="Arial" w:hAnsi="Arial" w:cs="Arial"/>
          <w:sz w:val="24"/>
        </w:rPr>
      </w:pPr>
      <w:r w:rsidRPr="00785E75">
        <w:rPr>
          <w:rFonts w:ascii="Arial" w:hAnsi="Arial" w:cs="Arial"/>
          <w:sz w:val="24"/>
        </w:rPr>
        <w:t>4.6.1 Description and Priority</w:t>
      </w:r>
    </w:p>
    <w:p w14:paraId="42148649" w14:textId="06B1BC11" w:rsidR="00154E31" w:rsidRPr="00785E75" w:rsidRDefault="00154E31" w:rsidP="005F3C69">
      <w:pPr>
        <w:pStyle w:val="ListParagraph"/>
        <w:numPr>
          <w:ilvl w:val="0"/>
          <w:numId w:val="18"/>
        </w:numPr>
        <w:spacing w:after="160" w:line="259" w:lineRule="auto"/>
        <w:ind w:left="1080" w:right="0"/>
        <w:rPr>
          <w:rFonts w:ascii="Arial" w:hAnsi="Arial" w:cs="Arial"/>
        </w:rPr>
      </w:pPr>
      <w:r w:rsidRPr="00785E75">
        <w:rPr>
          <w:rFonts w:ascii="Arial" w:hAnsi="Arial" w:cs="Arial"/>
        </w:rPr>
        <w:t>Description: Manages system access and permissions for parish staff and administrators</w:t>
      </w:r>
    </w:p>
    <w:p w14:paraId="287067E0" w14:textId="3AA4FB12" w:rsidR="00154E31" w:rsidRPr="00785E75" w:rsidRDefault="00154E31" w:rsidP="005F3C69">
      <w:pPr>
        <w:pStyle w:val="ListParagraph"/>
        <w:numPr>
          <w:ilvl w:val="0"/>
          <w:numId w:val="18"/>
        </w:numPr>
        <w:spacing w:after="160" w:line="259" w:lineRule="auto"/>
        <w:ind w:left="1080" w:right="0"/>
        <w:rPr>
          <w:rFonts w:ascii="Arial" w:hAnsi="Arial" w:cs="Arial"/>
        </w:rPr>
      </w:pPr>
      <w:r w:rsidRPr="00785E75">
        <w:rPr>
          <w:rFonts w:ascii="Arial" w:hAnsi="Arial" w:cs="Arial"/>
        </w:rPr>
        <w:t>Priority: High</w:t>
      </w:r>
    </w:p>
    <w:p w14:paraId="7B4DCF8B" w14:textId="24349D02" w:rsidR="00154E31" w:rsidRPr="00785E75" w:rsidRDefault="00154E31" w:rsidP="00490CB0">
      <w:pPr>
        <w:ind w:left="360"/>
        <w:rPr>
          <w:rFonts w:ascii="Arial" w:hAnsi="Arial" w:cs="Arial"/>
          <w:sz w:val="24"/>
        </w:rPr>
      </w:pPr>
      <w:r w:rsidRPr="00785E75">
        <w:rPr>
          <w:rFonts w:ascii="Arial" w:hAnsi="Arial" w:cs="Arial"/>
          <w:sz w:val="24"/>
        </w:rPr>
        <w:t>4.6.2 Stimulus/Response Sequences</w:t>
      </w:r>
    </w:p>
    <w:p w14:paraId="731FF929" w14:textId="60B24DC7" w:rsidR="00154E31" w:rsidRPr="00785E75" w:rsidRDefault="00154E31" w:rsidP="005F3C69">
      <w:pPr>
        <w:pStyle w:val="ListParagraph"/>
        <w:numPr>
          <w:ilvl w:val="0"/>
          <w:numId w:val="22"/>
        </w:numPr>
        <w:spacing w:after="160" w:line="259" w:lineRule="auto"/>
        <w:ind w:left="1080" w:right="0"/>
        <w:rPr>
          <w:rFonts w:ascii="Arial" w:hAnsi="Arial" w:cs="Arial"/>
        </w:rPr>
      </w:pPr>
      <w:r w:rsidRPr="00785E75">
        <w:rPr>
          <w:rFonts w:ascii="Arial" w:hAnsi="Arial" w:cs="Arial"/>
        </w:rPr>
        <w:t>Stimulus: Staff manages user accounts</w:t>
      </w:r>
    </w:p>
    <w:p w14:paraId="7684CF73" w14:textId="77777777" w:rsidR="0078703A" w:rsidRPr="00785E75" w:rsidRDefault="00154E31" w:rsidP="005F3C69">
      <w:pPr>
        <w:pStyle w:val="ListParagraph"/>
        <w:numPr>
          <w:ilvl w:val="1"/>
          <w:numId w:val="22"/>
        </w:numPr>
        <w:ind w:left="1800"/>
        <w:rPr>
          <w:rFonts w:ascii="Arial" w:hAnsi="Arial" w:cs="Arial"/>
        </w:rPr>
      </w:pPr>
      <w:r w:rsidRPr="00785E75">
        <w:rPr>
          <w:rFonts w:ascii="Arial" w:hAnsi="Arial" w:cs="Arial"/>
        </w:rPr>
        <w:t>Response: System processes account changes and updates permissions</w:t>
      </w:r>
    </w:p>
    <w:p w14:paraId="6F6D6BEF" w14:textId="77777777" w:rsidR="00DC13EA" w:rsidRPr="00785E75" w:rsidRDefault="00DC13EA" w:rsidP="005F3C69">
      <w:pPr>
        <w:pStyle w:val="ListParagraph"/>
        <w:numPr>
          <w:ilvl w:val="0"/>
          <w:numId w:val="22"/>
        </w:numPr>
        <w:ind w:left="1080"/>
        <w:rPr>
          <w:rFonts w:ascii="Arial" w:hAnsi="Arial" w:cs="Arial"/>
        </w:rPr>
      </w:pPr>
      <w:r w:rsidRPr="00785E75">
        <w:rPr>
          <w:rFonts w:ascii="Arial" w:hAnsi="Arial" w:cs="Arial"/>
        </w:rPr>
        <w:t>Stimulus: User requests account modification</w:t>
      </w:r>
    </w:p>
    <w:p w14:paraId="025682DE" w14:textId="77777777" w:rsidR="00DC13EA" w:rsidRPr="00785E75" w:rsidRDefault="00DC13EA" w:rsidP="005F3C69">
      <w:pPr>
        <w:pStyle w:val="ListParagraph"/>
        <w:numPr>
          <w:ilvl w:val="1"/>
          <w:numId w:val="22"/>
        </w:numPr>
        <w:ind w:left="1800"/>
        <w:rPr>
          <w:rFonts w:ascii="Arial" w:hAnsi="Arial" w:cs="Arial"/>
        </w:rPr>
      </w:pPr>
      <w:r w:rsidRPr="00785E75">
        <w:rPr>
          <w:rFonts w:ascii="Arial" w:hAnsi="Arial" w:cs="Arial"/>
        </w:rPr>
        <w:t>Response: System validates request and implements approved changes</w:t>
      </w:r>
    </w:p>
    <w:p w14:paraId="2531809A" w14:textId="77777777" w:rsidR="00DC13EA" w:rsidRPr="00785E75" w:rsidRDefault="00DC13EA" w:rsidP="005F3C69">
      <w:pPr>
        <w:pStyle w:val="ListParagraph"/>
        <w:numPr>
          <w:ilvl w:val="0"/>
          <w:numId w:val="22"/>
        </w:numPr>
        <w:ind w:left="1080"/>
        <w:rPr>
          <w:rFonts w:ascii="Arial" w:hAnsi="Arial" w:cs="Arial"/>
        </w:rPr>
      </w:pPr>
      <w:r w:rsidRPr="00785E75">
        <w:rPr>
          <w:rFonts w:ascii="Arial" w:hAnsi="Arial" w:cs="Arial"/>
        </w:rPr>
        <w:t>Functional Requirements:</w:t>
      </w:r>
    </w:p>
    <w:p w14:paraId="0BDCF135" w14:textId="77777777" w:rsidR="00DC13EA" w:rsidRPr="00785E75" w:rsidRDefault="00DC13EA" w:rsidP="005F3C69">
      <w:pPr>
        <w:pStyle w:val="ListParagraph"/>
        <w:numPr>
          <w:ilvl w:val="1"/>
          <w:numId w:val="22"/>
        </w:numPr>
        <w:ind w:left="1800"/>
        <w:rPr>
          <w:rFonts w:ascii="Arial" w:hAnsi="Arial" w:cs="Arial"/>
        </w:rPr>
      </w:pPr>
      <w:r w:rsidRPr="00785E75">
        <w:rPr>
          <w:rFonts w:ascii="Arial" w:hAnsi="Arial" w:cs="Arial"/>
        </w:rPr>
        <w:t>REQ-1: The system shall support role-based access control</w:t>
      </w:r>
    </w:p>
    <w:p w14:paraId="59B29B87" w14:textId="77777777" w:rsidR="00DC13EA" w:rsidRPr="00785E75" w:rsidRDefault="00DC13EA" w:rsidP="005F3C69">
      <w:pPr>
        <w:pStyle w:val="ListParagraph"/>
        <w:numPr>
          <w:ilvl w:val="1"/>
          <w:numId w:val="22"/>
        </w:numPr>
        <w:ind w:left="1800"/>
        <w:rPr>
          <w:rFonts w:ascii="Arial" w:hAnsi="Arial" w:cs="Arial"/>
        </w:rPr>
      </w:pPr>
      <w:r w:rsidRPr="00785E75">
        <w:rPr>
          <w:rFonts w:ascii="Arial" w:hAnsi="Arial" w:cs="Arial"/>
        </w:rPr>
        <w:t>REQ-2: The system shall enforce secure password policies</w:t>
      </w:r>
    </w:p>
    <w:p w14:paraId="471B27EB" w14:textId="77777777" w:rsidR="00082002" w:rsidRPr="00785E75" w:rsidRDefault="00DC13EA" w:rsidP="290C3DDE">
      <w:pPr>
        <w:pStyle w:val="ListParagraph"/>
        <w:ind w:left="1800"/>
        <w:rPr>
          <w:rFonts w:ascii="Arial" w:hAnsi="Arial" w:cs="Arial"/>
        </w:rPr>
      </w:pPr>
      <w:r w:rsidRPr="00785E75">
        <w:rPr>
          <w:rFonts w:ascii="Arial" w:hAnsi="Arial" w:cs="Arial"/>
        </w:rPr>
        <w:t>REQ-3: The system shall log all account management activities</w:t>
      </w:r>
    </w:p>
    <w:p w14:paraId="6A2BAF87" w14:textId="2C942EB9" w:rsidR="008068E5" w:rsidRPr="00785E75" w:rsidRDefault="00DC13EA" w:rsidP="290C3DDE">
      <w:pPr>
        <w:pStyle w:val="ListParagraph"/>
        <w:ind w:left="1800"/>
        <w:rPr>
          <w:rFonts w:ascii="Arial" w:hAnsi="Arial" w:cs="Arial"/>
        </w:rPr>
      </w:pPr>
      <w:r w:rsidRPr="00785E75">
        <w:rPr>
          <w:rFonts w:ascii="Arial" w:hAnsi="Arial" w:cs="Arial"/>
        </w:rPr>
        <w:t>REQ-4: The system shall support multiple permission levels for different user roles</w:t>
      </w:r>
    </w:p>
    <w:p w14:paraId="347CE532" w14:textId="77777777" w:rsidR="00171C08" w:rsidRPr="00785E75" w:rsidRDefault="00B555E0">
      <w:pPr>
        <w:pStyle w:val="Heading1"/>
        <w:ind w:left="-5"/>
        <w:rPr>
          <w:rFonts w:ascii="Arial" w:hAnsi="Arial" w:cs="Arial"/>
        </w:rPr>
      </w:pPr>
      <w:bookmarkStart w:id="45" w:name="_Toc1836488919"/>
      <w:r w:rsidRPr="5515B06C">
        <w:rPr>
          <w:rFonts w:ascii="Arial" w:hAnsi="Arial" w:cs="Arial"/>
        </w:rPr>
        <w:t>5.Other Nonfunctional Requirements</w:t>
      </w:r>
      <w:bookmarkEnd w:id="45"/>
    </w:p>
    <w:p w14:paraId="367173A6" w14:textId="77777777" w:rsidR="00171C08" w:rsidRPr="00785E75" w:rsidRDefault="00B555E0" w:rsidP="00260E14">
      <w:pPr>
        <w:rPr>
          <w:rFonts w:ascii="Arial" w:hAnsi="Arial" w:cs="Arial"/>
        </w:rPr>
      </w:pPr>
      <w:r w:rsidRPr="00785E75">
        <w:rPr>
          <w:rFonts w:ascii="Arial" w:hAnsi="Arial" w:cs="Arial"/>
        </w:rPr>
        <w:t xml:space="preserve">Here we specify some nonfunctional constraints that the program satisfies in order to be more concrete and stable. </w:t>
      </w:r>
    </w:p>
    <w:p w14:paraId="396E81E5" w14:textId="77777777" w:rsidR="00171C08" w:rsidRPr="00785E75" w:rsidRDefault="00B555E0">
      <w:pPr>
        <w:pStyle w:val="Heading2"/>
        <w:ind w:left="-5"/>
        <w:rPr>
          <w:rFonts w:ascii="Arial" w:hAnsi="Arial" w:cs="Arial"/>
        </w:rPr>
      </w:pPr>
      <w:bookmarkStart w:id="46" w:name="_Toc2138949870"/>
      <w:r w:rsidRPr="5515B06C">
        <w:rPr>
          <w:rFonts w:ascii="Arial" w:hAnsi="Arial" w:cs="Arial"/>
        </w:rPr>
        <w:t>5.1 Performance Requirements</w:t>
      </w:r>
      <w:bookmarkEnd w:id="46"/>
    </w:p>
    <w:p w14:paraId="2A3379B2" w14:textId="06807829" w:rsidR="00171C08" w:rsidRPr="00785E75" w:rsidRDefault="00B555E0" w:rsidP="06B14B29">
      <w:pPr>
        <w:spacing w:before="240" w:after="240"/>
        <w:rPr>
          <w:rFonts w:ascii="Arial" w:hAnsi="Arial" w:cs="Arial"/>
        </w:rPr>
      </w:pPr>
      <w:r w:rsidRPr="00785E75">
        <w:rPr>
          <w:rFonts w:ascii="Arial" w:hAnsi="Arial" w:cs="Arial"/>
          <w:b/>
          <w:bCs/>
        </w:rPr>
        <w:t>Performance:</w:t>
      </w:r>
      <w:r w:rsidRPr="00785E75">
        <w:rPr>
          <w:rFonts w:ascii="Arial" w:hAnsi="Arial" w:cs="Arial"/>
        </w:rPr>
        <w:t xml:space="preserve">  </w:t>
      </w:r>
      <w:r w:rsidR="195F44C2" w:rsidRPr="00785E75">
        <w:rPr>
          <w:rFonts w:ascii="Arial" w:hAnsi="Arial" w:cs="Arial"/>
        </w:rPr>
        <w:t>The client-facing CBAS web system must deliver seamless performance across devices and browsers, ensuring optimal functionality for desktop users.</w:t>
      </w:r>
    </w:p>
    <w:p w14:paraId="1F052BB2" w14:textId="30126093" w:rsidR="00171C08" w:rsidRPr="00785E75" w:rsidRDefault="195F44C2" w:rsidP="06B14B29">
      <w:pPr>
        <w:spacing w:before="240" w:after="240"/>
        <w:rPr>
          <w:rFonts w:ascii="Arial" w:hAnsi="Arial" w:cs="Arial"/>
        </w:rPr>
      </w:pPr>
      <w:r w:rsidRPr="00785E75">
        <w:rPr>
          <w:rFonts w:ascii="Arial" w:hAnsi="Arial" w:cs="Arial"/>
          <w:szCs w:val="22"/>
        </w:rPr>
        <w:t>The system should process queries from authorized users and retrieve columbarium data within a maximum of two seconds under typical usage conditions.</w:t>
      </w:r>
    </w:p>
    <w:p w14:paraId="412D864E" w14:textId="76AA34C4" w:rsidR="00171C08" w:rsidRPr="00785E75" w:rsidRDefault="195F44C2" w:rsidP="06B14B29">
      <w:pPr>
        <w:spacing w:before="240" w:after="240"/>
        <w:rPr>
          <w:rFonts w:ascii="Arial" w:hAnsi="Arial" w:cs="Arial"/>
        </w:rPr>
      </w:pPr>
      <w:r w:rsidRPr="00785E75">
        <w:rPr>
          <w:rFonts w:ascii="Arial" w:hAnsi="Arial" w:cs="Arial"/>
          <w:szCs w:val="22"/>
        </w:rPr>
        <w:t>The server must be capable of supporting up to 200 simultaneous active users without performance degradation.</w:t>
      </w:r>
    </w:p>
    <w:p w14:paraId="5D240149" w14:textId="742F7520" w:rsidR="6D4733E9" w:rsidRPr="00785E75" w:rsidRDefault="6D4733E9">
      <w:pPr>
        <w:rPr>
          <w:rFonts w:ascii="Arial" w:hAnsi="Arial" w:cs="Arial"/>
        </w:rPr>
      </w:pPr>
    </w:p>
    <w:p w14:paraId="654B66D4" w14:textId="77777777" w:rsidR="00171C08" w:rsidRPr="00785E75" w:rsidRDefault="00B555E0">
      <w:pPr>
        <w:pStyle w:val="Heading2"/>
        <w:ind w:left="-5"/>
        <w:rPr>
          <w:rFonts w:ascii="Arial" w:hAnsi="Arial" w:cs="Arial"/>
        </w:rPr>
      </w:pPr>
      <w:bookmarkStart w:id="47" w:name="_Toc1720040653"/>
      <w:r w:rsidRPr="5515B06C">
        <w:rPr>
          <w:rFonts w:ascii="Arial" w:hAnsi="Arial" w:cs="Arial"/>
        </w:rPr>
        <w:t>5.2 Safety Requirements</w:t>
      </w:r>
      <w:bookmarkEnd w:id="47"/>
    </w:p>
    <w:p w14:paraId="17ACEBB4" w14:textId="0C530621" w:rsidR="021AA436" w:rsidRPr="00785E75" w:rsidRDefault="420D42F5" w:rsidP="3652F5B3">
      <w:pPr>
        <w:spacing w:before="240" w:after="240"/>
        <w:rPr>
          <w:rFonts w:ascii="Arial" w:hAnsi="Arial" w:cs="Arial"/>
          <w:sz w:val="24"/>
          <w:szCs w:val="28"/>
        </w:rPr>
      </w:pPr>
      <w:r w:rsidRPr="00785E75">
        <w:rPr>
          <w:rFonts w:ascii="Arial" w:hAnsi="Arial" w:cs="Arial"/>
          <w:sz w:val="24"/>
        </w:rPr>
        <w:t>The system must be designed to prevent the permanent deletion of sensitive records. Instead, records will be marked as archived or deactivated, allowing for historical traceability.</w:t>
      </w:r>
    </w:p>
    <w:p w14:paraId="7F0622A8" w14:textId="00500352" w:rsidR="021AA436" w:rsidRPr="00785E75" w:rsidRDefault="420D42F5" w:rsidP="3652F5B3">
      <w:pPr>
        <w:spacing w:before="240" w:after="240"/>
        <w:rPr>
          <w:rFonts w:ascii="Arial" w:hAnsi="Arial" w:cs="Arial"/>
          <w:sz w:val="24"/>
          <w:szCs w:val="28"/>
        </w:rPr>
      </w:pPr>
      <w:r w:rsidRPr="00785E75">
        <w:rPr>
          <w:rFonts w:ascii="Arial" w:hAnsi="Arial" w:cs="Arial"/>
          <w:sz w:val="24"/>
        </w:rPr>
        <w:t>Automated backups must be conducted daily to ensure data recovery in case of system failure.</w:t>
      </w:r>
    </w:p>
    <w:p w14:paraId="2F52C2E7" w14:textId="5314F962" w:rsidR="2FE36C40" w:rsidRPr="00785E75" w:rsidRDefault="420D42F5" w:rsidP="06B14B29">
      <w:pPr>
        <w:spacing w:before="240" w:after="240"/>
        <w:rPr>
          <w:rFonts w:ascii="Arial" w:hAnsi="Arial" w:cs="Arial"/>
          <w:sz w:val="24"/>
          <w:szCs w:val="28"/>
        </w:rPr>
      </w:pPr>
      <w:r w:rsidRPr="00785E75">
        <w:rPr>
          <w:rFonts w:ascii="Arial" w:hAnsi="Arial" w:cs="Arial"/>
          <w:sz w:val="24"/>
        </w:rPr>
        <w:t>Historical logs for all transactions and modifications will be maintained for auditing and troubleshooting purposes.</w:t>
      </w:r>
    </w:p>
    <w:p w14:paraId="2FA54D53" w14:textId="77777777" w:rsidR="00171C08" w:rsidRPr="00785E75" w:rsidRDefault="00B555E0">
      <w:pPr>
        <w:pStyle w:val="Heading2"/>
        <w:ind w:left="-5"/>
        <w:rPr>
          <w:rFonts w:ascii="Arial" w:hAnsi="Arial" w:cs="Arial"/>
        </w:rPr>
      </w:pPr>
      <w:bookmarkStart w:id="48" w:name="_Toc8280121"/>
      <w:r w:rsidRPr="5515B06C">
        <w:rPr>
          <w:rFonts w:ascii="Arial" w:hAnsi="Arial" w:cs="Arial"/>
        </w:rPr>
        <w:t>5.3 Security Requirements</w:t>
      </w:r>
      <w:bookmarkEnd w:id="48"/>
    </w:p>
    <w:p w14:paraId="2D345950" w14:textId="74F571C0" w:rsidR="00171C08" w:rsidRPr="00785E75" w:rsidRDefault="7CA83CD1" w:rsidP="4E998D66">
      <w:pPr>
        <w:spacing w:before="240" w:after="240"/>
        <w:rPr>
          <w:rFonts w:ascii="Arial" w:hAnsi="Arial" w:cs="Arial"/>
          <w:sz w:val="24"/>
          <w:szCs w:val="28"/>
        </w:rPr>
      </w:pPr>
      <w:r w:rsidRPr="00785E75">
        <w:rPr>
          <w:rFonts w:ascii="Arial" w:hAnsi="Arial" w:cs="Arial"/>
          <w:sz w:val="24"/>
        </w:rPr>
        <w:t>The CBAS system must comply with security best practices to protect sensitive columbarium data. All connections to the system will require secure authentication using multi-factor authentication (MFA).</w:t>
      </w:r>
    </w:p>
    <w:p w14:paraId="5415F843" w14:textId="6486448F" w:rsidR="00171C08" w:rsidRPr="00785E75" w:rsidRDefault="7CA83CD1" w:rsidP="4E998D66">
      <w:pPr>
        <w:spacing w:before="240" w:after="240"/>
        <w:rPr>
          <w:rFonts w:ascii="Arial" w:hAnsi="Arial" w:cs="Arial"/>
          <w:sz w:val="24"/>
          <w:szCs w:val="28"/>
        </w:rPr>
      </w:pPr>
      <w:r w:rsidRPr="00785E75">
        <w:rPr>
          <w:rFonts w:ascii="Arial" w:hAnsi="Arial" w:cs="Arial"/>
          <w:sz w:val="24"/>
        </w:rPr>
        <w:t>Role-based access controls (RBAC) will be implemented to ensure that users can only access information pertinent to their roles.</w:t>
      </w:r>
    </w:p>
    <w:p w14:paraId="3FF2856B" w14:textId="5DEDA831" w:rsidR="00171C08" w:rsidRPr="00785E75" w:rsidRDefault="7CA83CD1" w:rsidP="4E998D66">
      <w:pPr>
        <w:spacing w:before="240" w:after="240"/>
        <w:rPr>
          <w:rFonts w:ascii="Arial" w:hAnsi="Arial" w:cs="Arial"/>
          <w:sz w:val="24"/>
          <w:szCs w:val="28"/>
        </w:rPr>
      </w:pPr>
      <w:r w:rsidRPr="00785E75">
        <w:rPr>
          <w:rFonts w:ascii="Arial" w:hAnsi="Arial" w:cs="Arial"/>
          <w:sz w:val="24"/>
        </w:rPr>
        <w:t>All communications between clients and the server must be encrypted using TLS 1.3 or higher.</w:t>
      </w:r>
    </w:p>
    <w:p w14:paraId="73943667" w14:textId="6D587E54" w:rsidR="00171C08" w:rsidRPr="00785E75" w:rsidRDefault="7CA83CD1" w:rsidP="72814D0F">
      <w:pPr>
        <w:spacing w:before="240" w:after="240"/>
        <w:rPr>
          <w:rFonts w:ascii="Arial" w:hAnsi="Arial" w:cs="Arial"/>
          <w:sz w:val="24"/>
          <w:szCs w:val="28"/>
        </w:rPr>
      </w:pPr>
      <w:r w:rsidRPr="00785E75">
        <w:rPr>
          <w:rFonts w:ascii="Arial" w:hAnsi="Arial" w:cs="Arial"/>
          <w:sz w:val="24"/>
          <w:szCs w:val="28"/>
        </w:rPr>
        <w:t>Intrusion detection and prevention mechanisms will be implemented to safeguard against unauthorized access or malicious activity.</w:t>
      </w:r>
    </w:p>
    <w:p w14:paraId="17F7F1AD" w14:textId="77777777" w:rsidR="00171C08" w:rsidRPr="00785E75" w:rsidRDefault="00B555E0">
      <w:pPr>
        <w:pStyle w:val="Heading2"/>
        <w:ind w:left="-5"/>
        <w:rPr>
          <w:rFonts w:ascii="Arial" w:hAnsi="Arial" w:cs="Arial"/>
        </w:rPr>
      </w:pPr>
      <w:bookmarkStart w:id="49" w:name="_Toc1371943191"/>
      <w:r w:rsidRPr="5515B06C">
        <w:rPr>
          <w:rFonts w:ascii="Arial" w:hAnsi="Arial" w:cs="Arial"/>
        </w:rPr>
        <w:t>5.4 Software Quality Attributes</w:t>
      </w:r>
      <w:bookmarkEnd w:id="49"/>
      <w:r w:rsidRPr="5515B06C">
        <w:rPr>
          <w:rFonts w:ascii="Arial" w:hAnsi="Arial" w:cs="Arial"/>
        </w:rPr>
        <w:t xml:space="preserve"> </w:t>
      </w:r>
    </w:p>
    <w:p w14:paraId="3C173953" w14:textId="33B6F2A3" w:rsidR="0CCD4722" w:rsidRPr="00785E75" w:rsidRDefault="0CCD4722" w:rsidP="2E597AC0">
      <w:pPr>
        <w:spacing w:before="240" w:after="240"/>
        <w:rPr>
          <w:rFonts w:ascii="Arial" w:hAnsi="Arial" w:cs="Arial"/>
          <w:sz w:val="24"/>
          <w:szCs w:val="28"/>
        </w:rPr>
      </w:pPr>
      <w:r w:rsidRPr="00785E75">
        <w:rPr>
          <w:rFonts w:ascii="Arial" w:hAnsi="Arial" w:cs="Arial"/>
          <w:sz w:val="24"/>
        </w:rPr>
        <w:t>The CBAS system must be robust and resilient, capable of handling unexpected inputs or errors without crashing or corrupting data.</w:t>
      </w:r>
    </w:p>
    <w:p w14:paraId="03CFF86A" w14:textId="283495A7" w:rsidR="0CCD4722" w:rsidRPr="00785E75" w:rsidRDefault="0CCD4722" w:rsidP="2E597AC0">
      <w:pPr>
        <w:spacing w:before="240" w:after="240"/>
        <w:rPr>
          <w:rFonts w:ascii="Arial" w:hAnsi="Arial" w:cs="Arial"/>
          <w:sz w:val="24"/>
          <w:szCs w:val="28"/>
        </w:rPr>
      </w:pPr>
      <w:r w:rsidRPr="00785E75">
        <w:rPr>
          <w:rFonts w:ascii="Arial" w:hAnsi="Arial" w:cs="Arial"/>
          <w:sz w:val="24"/>
        </w:rPr>
        <w:t>The system must provide clear error messages and guidance to users in case of invalid inputs or network issues.</w:t>
      </w:r>
    </w:p>
    <w:p w14:paraId="0F982123" w14:textId="3DCC02A6" w:rsidR="0CCD4722" w:rsidRPr="00785E75" w:rsidRDefault="0CCD4722" w:rsidP="2E597AC0">
      <w:pPr>
        <w:spacing w:before="240" w:after="240"/>
        <w:rPr>
          <w:rFonts w:ascii="Arial" w:hAnsi="Arial" w:cs="Arial"/>
          <w:sz w:val="24"/>
          <w:szCs w:val="28"/>
        </w:rPr>
      </w:pPr>
      <w:r w:rsidRPr="00785E75">
        <w:rPr>
          <w:rFonts w:ascii="Arial" w:hAnsi="Arial" w:cs="Arial"/>
          <w:sz w:val="24"/>
          <w:szCs w:val="28"/>
        </w:rPr>
        <w:t xml:space="preserve">While the current deployment environment is a </w:t>
      </w:r>
      <w:r w:rsidR="52E2794B" w:rsidRPr="00785E75">
        <w:rPr>
          <w:rFonts w:ascii="Arial" w:hAnsi="Arial" w:cs="Arial"/>
          <w:sz w:val="24"/>
          <w:szCs w:val="28"/>
        </w:rPr>
        <w:t>Linux</w:t>
      </w:r>
      <w:r w:rsidRPr="00785E75">
        <w:rPr>
          <w:rFonts w:ascii="Arial" w:hAnsi="Arial" w:cs="Arial"/>
          <w:sz w:val="24"/>
          <w:szCs w:val="28"/>
        </w:rPr>
        <w:t xml:space="preserve">-based server, the system must be platform-agnostic and capable of being deployed on other operating systems (e.g., </w:t>
      </w:r>
      <w:r w:rsidR="1086A300" w:rsidRPr="00785E75">
        <w:rPr>
          <w:rFonts w:ascii="Arial" w:hAnsi="Arial" w:cs="Arial"/>
          <w:sz w:val="24"/>
          <w:szCs w:val="28"/>
        </w:rPr>
        <w:t>Windows</w:t>
      </w:r>
      <w:r w:rsidRPr="00785E75">
        <w:rPr>
          <w:rFonts w:ascii="Arial" w:hAnsi="Arial" w:cs="Arial"/>
          <w:sz w:val="24"/>
          <w:szCs w:val="28"/>
        </w:rPr>
        <w:t>) to accommodate future infrastructure changes.</w:t>
      </w:r>
    </w:p>
    <w:p w14:paraId="6216676B" w14:textId="700BE058" w:rsidR="0CCD4722" w:rsidRPr="00785E75" w:rsidRDefault="0CCD4722" w:rsidP="2E597AC0">
      <w:pPr>
        <w:spacing w:before="240" w:after="240"/>
        <w:rPr>
          <w:rFonts w:ascii="Arial" w:hAnsi="Arial" w:cs="Arial"/>
          <w:sz w:val="24"/>
          <w:szCs w:val="28"/>
        </w:rPr>
      </w:pPr>
      <w:r w:rsidRPr="00785E75">
        <w:rPr>
          <w:rFonts w:ascii="Arial" w:hAnsi="Arial" w:cs="Arial"/>
          <w:sz w:val="24"/>
        </w:rPr>
        <w:t>The system must be user-friendly, with an intuitive interface to accommodate users who may not have extensive technical expertise.</w:t>
      </w:r>
    </w:p>
    <w:p w14:paraId="195B1327" w14:textId="7DC4679A" w:rsidR="0CCD4722" w:rsidRPr="00785E75" w:rsidRDefault="0CCD4722" w:rsidP="2E597AC0">
      <w:pPr>
        <w:spacing w:before="240" w:after="240"/>
        <w:rPr>
          <w:rFonts w:ascii="Arial" w:hAnsi="Arial" w:cs="Arial"/>
          <w:sz w:val="24"/>
          <w:szCs w:val="28"/>
        </w:rPr>
      </w:pPr>
      <w:r w:rsidRPr="00785E75">
        <w:rPr>
          <w:rFonts w:ascii="Arial" w:hAnsi="Arial" w:cs="Arial"/>
          <w:sz w:val="24"/>
        </w:rPr>
        <w:t>The software must be maintainable, adhering to standard coding practices and well-documented to enable future updates or modifications by other developers.</w:t>
      </w:r>
    </w:p>
    <w:p w14:paraId="163F2409" w14:textId="03069E1E" w:rsidR="2E597AC0" w:rsidRPr="00785E75" w:rsidRDefault="0CCD4722" w:rsidP="290C3DDE">
      <w:pPr>
        <w:pStyle w:val="Heading2"/>
        <w:rPr>
          <w:rFonts w:ascii="Arial" w:hAnsi="Arial" w:cs="Arial"/>
        </w:rPr>
      </w:pPr>
      <w:bookmarkStart w:id="50" w:name="_Toc557584009"/>
      <w:r w:rsidRPr="5515B06C">
        <w:rPr>
          <w:rFonts w:ascii="Arial" w:hAnsi="Arial" w:cs="Arial"/>
        </w:rPr>
        <w:t>5.5 Business Rules</w:t>
      </w:r>
      <w:bookmarkEnd w:id="50"/>
    </w:p>
    <w:p w14:paraId="0FC15316" w14:textId="2FFE9AA0" w:rsidR="0CCD4722" w:rsidRPr="00785E75" w:rsidRDefault="0CCD4722" w:rsidP="290C3DDE">
      <w:pPr>
        <w:spacing w:before="240" w:after="240"/>
        <w:rPr>
          <w:rFonts w:ascii="Arial" w:hAnsi="Arial" w:cs="Arial"/>
          <w:sz w:val="24"/>
          <w:szCs w:val="28"/>
        </w:rPr>
      </w:pPr>
      <w:r w:rsidRPr="00785E75">
        <w:rPr>
          <w:rFonts w:ascii="Arial" w:hAnsi="Arial" w:cs="Arial"/>
          <w:sz w:val="24"/>
        </w:rPr>
        <w:t xml:space="preserve">Parish Staff can add, update, or </w:t>
      </w:r>
      <w:r w:rsidRPr="00785E75">
        <w:rPr>
          <w:rFonts w:ascii="Arial" w:hAnsi="Arial" w:cs="Arial"/>
          <w:sz w:val="24"/>
          <w:szCs w:val="28"/>
        </w:rPr>
        <w:t>de</w:t>
      </w:r>
      <w:r w:rsidRPr="00785E75">
        <w:rPr>
          <w:rFonts w:ascii="Arial" w:hAnsi="Arial" w:cs="Arial"/>
          <w:sz w:val="24"/>
        </w:rPr>
        <w:t>lete records for vaults, and customer details.</w:t>
      </w:r>
    </w:p>
    <w:p w14:paraId="070A8D14" w14:textId="370CA990" w:rsidR="0CCD4722" w:rsidRPr="00785E75" w:rsidRDefault="0CCD4722" w:rsidP="290C3DDE">
      <w:pPr>
        <w:spacing w:before="240" w:after="240"/>
        <w:rPr>
          <w:rFonts w:ascii="Arial" w:hAnsi="Arial" w:cs="Arial"/>
          <w:sz w:val="24"/>
          <w:szCs w:val="28"/>
        </w:rPr>
      </w:pPr>
      <w:r w:rsidRPr="00785E75">
        <w:rPr>
          <w:rFonts w:ascii="Arial" w:hAnsi="Arial" w:cs="Arial"/>
          <w:sz w:val="24"/>
        </w:rPr>
        <w:t>Parish Staff and Administrators can generate comprehensive reports for columbarium usage, including occupancy and transaction summaries.</w:t>
      </w:r>
    </w:p>
    <w:p w14:paraId="2E35FB06" w14:textId="67276210" w:rsidR="0CCD4722" w:rsidRPr="00785E75" w:rsidRDefault="0CCD4722" w:rsidP="6B049B5B">
      <w:pPr>
        <w:spacing w:before="240" w:after="240"/>
        <w:rPr>
          <w:rFonts w:ascii="Arial" w:hAnsi="Arial" w:cs="Arial"/>
          <w:sz w:val="24"/>
        </w:rPr>
      </w:pPr>
      <w:r w:rsidRPr="00785E75">
        <w:rPr>
          <w:rFonts w:ascii="Arial" w:hAnsi="Arial" w:cs="Arial"/>
          <w:sz w:val="24"/>
        </w:rPr>
        <w:t xml:space="preserve">Parish Administrator can accept or reject </w:t>
      </w:r>
      <w:r w:rsidRPr="00785E75">
        <w:rPr>
          <w:rFonts w:ascii="Arial" w:hAnsi="Arial" w:cs="Arial"/>
          <w:sz w:val="24"/>
          <w:szCs w:val="28"/>
        </w:rPr>
        <w:t>le</w:t>
      </w:r>
      <w:r w:rsidRPr="00785E75">
        <w:rPr>
          <w:rFonts w:ascii="Arial" w:hAnsi="Arial" w:cs="Arial"/>
          <w:sz w:val="24"/>
        </w:rPr>
        <w:t>tter of intents.</w:t>
      </w:r>
    </w:p>
    <w:p w14:paraId="48BCE7F9" w14:textId="31FA849E" w:rsidR="0CCD4722" w:rsidRPr="00785E75" w:rsidRDefault="0CCD4722" w:rsidP="290C3DDE">
      <w:pPr>
        <w:spacing w:before="240" w:after="240"/>
        <w:rPr>
          <w:rFonts w:ascii="Arial" w:hAnsi="Arial" w:cs="Arial"/>
          <w:sz w:val="24"/>
          <w:szCs w:val="28"/>
        </w:rPr>
      </w:pPr>
      <w:r w:rsidRPr="00785E75">
        <w:rPr>
          <w:rFonts w:ascii="Arial" w:hAnsi="Arial" w:cs="Arial"/>
          <w:sz w:val="24"/>
          <w:szCs w:val="28"/>
        </w:rPr>
        <w:t>C</w:t>
      </w:r>
      <w:r w:rsidR="638D0B3B" w:rsidRPr="00785E75">
        <w:rPr>
          <w:rFonts w:ascii="Arial" w:hAnsi="Arial" w:cs="Arial"/>
          <w:sz w:val="24"/>
          <w:szCs w:val="28"/>
        </w:rPr>
        <w:t>ustomers</w:t>
      </w:r>
      <w:r w:rsidRPr="00785E75">
        <w:rPr>
          <w:rFonts w:ascii="Arial" w:hAnsi="Arial" w:cs="Arial"/>
          <w:sz w:val="24"/>
        </w:rPr>
        <w:t xml:space="preserve"> can </w:t>
      </w:r>
      <w:r w:rsidRPr="00785E75">
        <w:rPr>
          <w:rFonts w:ascii="Arial" w:hAnsi="Arial" w:cs="Arial"/>
          <w:sz w:val="24"/>
          <w:szCs w:val="28"/>
        </w:rPr>
        <w:t>receive a letter of acceptance or denial by the parish of their letter of intent.</w:t>
      </w:r>
    </w:p>
    <w:p w14:paraId="18C0C58A" w14:textId="609226C9" w:rsidR="0CCD4722" w:rsidRPr="00785E75" w:rsidRDefault="46FC656B" w:rsidP="290C3DDE">
      <w:pPr>
        <w:spacing w:before="240" w:after="240"/>
        <w:rPr>
          <w:rFonts w:ascii="Arial" w:hAnsi="Arial" w:cs="Arial"/>
          <w:sz w:val="24"/>
          <w:szCs w:val="28"/>
        </w:rPr>
      </w:pPr>
      <w:r w:rsidRPr="00785E75">
        <w:rPr>
          <w:rFonts w:ascii="Arial" w:hAnsi="Arial" w:cs="Arial"/>
          <w:sz w:val="24"/>
          <w:szCs w:val="28"/>
        </w:rPr>
        <w:t xml:space="preserve">Customers can </w:t>
      </w:r>
      <w:r w:rsidR="42FAD224" w:rsidRPr="00785E75">
        <w:rPr>
          <w:rFonts w:ascii="Arial" w:hAnsi="Arial" w:cs="Arial"/>
          <w:sz w:val="24"/>
          <w:szCs w:val="28"/>
        </w:rPr>
        <w:t>receive</w:t>
      </w:r>
      <w:r w:rsidR="0CCD4722" w:rsidRPr="00785E75">
        <w:rPr>
          <w:rFonts w:ascii="Arial" w:hAnsi="Arial" w:cs="Arial"/>
          <w:sz w:val="24"/>
          <w:szCs w:val="28"/>
        </w:rPr>
        <w:t xml:space="preserve"> the status of their columbarium bookings and manage their account details through </w:t>
      </w:r>
      <w:r w:rsidR="2E3C3533" w:rsidRPr="00785E75">
        <w:rPr>
          <w:rFonts w:ascii="Arial" w:hAnsi="Arial" w:cs="Arial"/>
          <w:sz w:val="24"/>
          <w:szCs w:val="28"/>
        </w:rPr>
        <w:t>their email and phone number</w:t>
      </w:r>
      <w:r w:rsidR="0CCD4722" w:rsidRPr="00785E75">
        <w:rPr>
          <w:rFonts w:ascii="Arial" w:hAnsi="Arial" w:cs="Arial"/>
          <w:sz w:val="24"/>
          <w:szCs w:val="28"/>
        </w:rPr>
        <w:t>.</w:t>
      </w:r>
    </w:p>
    <w:p w14:paraId="4356940C" w14:textId="3D61E457" w:rsidR="0CCD4722" w:rsidRPr="00785E75" w:rsidRDefault="0CCD4722" w:rsidP="290C3DDE">
      <w:pPr>
        <w:spacing w:before="240" w:after="240"/>
        <w:rPr>
          <w:rFonts w:ascii="Arial" w:hAnsi="Arial" w:cs="Arial"/>
          <w:sz w:val="24"/>
          <w:szCs w:val="28"/>
        </w:rPr>
      </w:pPr>
      <w:r w:rsidRPr="00785E75">
        <w:rPr>
          <w:rFonts w:ascii="Arial" w:hAnsi="Arial" w:cs="Arial"/>
          <w:sz w:val="24"/>
        </w:rPr>
        <w:t>Clients must receive confirmation emails for successful transactions, including payment receipts and reservation details.</w:t>
      </w:r>
    </w:p>
    <w:p w14:paraId="3DDCDEC1" w14:textId="49AF6A92" w:rsidR="0CCD4722" w:rsidRPr="00785E75" w:rsidRDefault="0CCD4722" w:rsidP="290C3DDE">
      <w:pPr>
        <w:spacing w:before="240" w:after="240"/>
        <w:rPr>
          <w:rFonts w:ascii="Arial" w:hAnsi="Arial" w:cs="Arial"/>
          <w:sz w:val="24"/>
          <w:szCs w:val="28"/>
        </w:rPr>
      </w:pPr>
      <w:r w:rsidRPr="00785E75">
        <w:rPr>
          <w:rFonts w:ascii="Arial" w:hAnsi="Arial" w:cs="Arial"/>
          <w:sz w:val="24"/>
          <w:szCs w:val="28"/>
        </w:rPr>
        <w:t xml:space="preserve">Authorized </w:t>
      </w:r>
      <w:r w:rsidR="27130AEE" w:rsidRPr="00785E75">
        <w:rPr>
          <w:rFonts w:ascii="Arial" w:hAnsi="Arial" w:cs="Arial"/>
          <w:sz w:val="24"/>
          <w:szCs w:val="28"/>
        </w:rPr>
        <w:t xml:space="preserve">Parish </w:t>
      </w:r>
      <w:r w:rsidRPr="00785E75">
        <w:rPr>
          <w:rFonts w:ascii="Arial" w:hAnsi="Arial" w:cs="Arial"/>
          <w:sz w:val="24"/>
          <w:szCs w:val="28"/>
        </w:rPr>
        <w:t>staff can manage reservations, update payment statuses, and access client inquiries.</w:t>
      </w:r>
    </w:p>
    <w:p w14:paraId="0E8F4FB4" w14:textId="105FF224" w:rsidR="0CCD4722" w:rsidRPr="00785E75" w:rsidRDefault="0CCD4722" w:rsidP="290C3DDE">
      <w:pPr>
        <w:spacing w:before="240" w:after="240"/>
        <w:rPr>
          <w:rFonts w:ascii="Arial" w:hAnsi="Arial" w:cs="Arial"/>
          <w:sz w:val="24"/>
          <w:szCs w:val="28"/>
        </w:rPr>
      </w:pPr>
      <w:r w:rsidRPr="00785E75">
        <w:rPr>
          <w:rFonts w:ascii="Arial" w:hAnsi="Arial" w:cs="Arial"/>
          <w:sz w:val="24"/>
        </w:rPr>
        <w:t>System logs must capture all administrative actions, including data changes, user logins, and configuration updates, to ensure accountability and traceability.</w:t>
      </w:r>
    </w:p>
    <w:p w14:paraId="4610F4C1" w14:textId="455758B3" w:rsidR="290C3DDE" w:rsidRPr="00785E75" w:rsidRDefault="05766D66" w:rsidP="5515B06C">
      <w:pPr>
        <w:pStyle w:val="Heading1"/>
        <w:tabs>
          <w:tab w:val="left" w:pos="532"/>
        </w:tabs>
        <w:spacing w:before="214"/>
        <w:ind w:hanging="417"/>
        <w:rPr>
          <w:rFonts w:ascii="Arial" w:hAnsi="Arial" w:cs="Arial"/>
          <w:color w:val="000000" w:themeColor="text1"/>
        </w:rPr>
      </w:pPr>
      <w:bookmarkStart w:id="51" w:name="_Toc1054095064"/>
      <w:r w:rsidRPr="5515B06C">
        <w:rPr>
          <w:rFonts w:ascii="Arial" w:hAnsi="Arial" w:cs="Arial"/>
          <w:color w:val="000000" w:themeColor="text1"/>
          <w:lang w:val="en-US"/>
        </w:rPr>
        <w:t>6. Other Requirements</w:t>
      </w:r>
      <w:bookmarkEnd w:id="51"/>
    </w:p>
    <w:p w14:paraId="70D6E894" w14:textId="0E6A248B" w:rsidR="290C3DDE" w:rsidRPr="00785E75" w:rsidRDefault="290C3DDE" w:rsidP="78F48CFE">
      <w:pPr>
        <w:rPr>
          <w:rFonts w:ascii="Arial" w:eastAsia="Arial" w:hAnsi="Arial" w:cs="Arial"/>
          <w:color w:val="000000" w:themeColor="text1"/>
          <w:szCs w:val="22"/>
        </w:rPr>
      </w:pPr>
    </w:p>
    <w:p w14:paraId="4406D000" w14:textId="19BD5568" w:rsidR="290C3DDE" w:rsidRPr="00785E75" w:rsidRDefault="05766D66" w:rsidP="5515B06C">
      <w:pPr>
        <w:pStyle w:val="Heading2"/>
        <w:tabs>
          <w:tab w:val="left" w:pos="613"/>
        </w:tabs>
        <w:ind w:left="508" w:hanging="498"/>
        <w:rPr>
          <w:rFonts w:ascii="Arial" w:hAnsi="Arial" w:cs="Arial"/>
          <w:color w:val="000000" w:themeColor="text1"/>
        </w:rPr>
      </w:pPr>
      <w:bookmarkStart w:id="52" w:name="_Toc876938237"/>
      <w:r w:rsidRPr="5515B06C">
        <w:rPr>
          <w:rFonts w:ascii="Arial" w:hAnsi="Arial" w:cs="Arial"/>
          <w:color w:val="000000" w:themeColor="text1"/>
          <w:lang w:val="en-US"/>
        </w:rPr>
        <w:t>6.1 Target Metrics (Objectives)</w:t>
      </w:r>
      <w:bookmarkEnd w:id="52"/>
    </w:p>
    <w:p w14:paraId="2D6552C9" w14:textId="3E3AD6C5" w:rsidR="290C3DDE" w:rsidRPr="00785E75" w:rsidRDefault="05766D66" w:rsidP="006721F5">
      <w:pPr>
        <w:spacing w:before="237" w:line="228" w:lineRule="auto"/>
        <w:ind w:right="476"/>
        <w:rPr>
          <w:rFonts w:ascii="Arial" w:eastAsia="Arial" w:hAnsi="Arial" w:cs="Arial"/>
          <w:i/>
          <w:color w:val="000000" w:themeColor="text1"/>
          <w:sz w:val="24"/>
        </w:rPr>
      </w:pPr>
      <w:r w:rsidRPr="00785E75">
        <w:rPr>
          <w:rFonts w:ascii="Arial" w:eastAsia="Arial" w:hAnsi="Arial" w:cs="Arial"/>
          <w:color w:val="000000" w:themeColor="text1"/>
          <w:sz w:val="24"/>
          <w:lang w:val="en-US"/>
        </w:rPr>
        <w:t>Upon its implementation, the project must be able to achieve the following metrics:</w:t>
      </w:r>
    </w:p>
    <w:p w14:paraId="52D95EFC" w14:textId="77777777" w:rsidR="006721F5" w:rsidRPr="00785E75" w:rsidRDefault="006721F5" w:rsidP="005F3C69">
      <w:pPr>
        <w:pStyle w:val="BodyText"/>
        <w:numPr>
          <w:ilvl w:val="0"/>
          <w:numId w:val="31"/>
        </w:numPr>
        <w:spacing w:before="237" w:line="228" w:lineRule="auto"/>
        <w:ind w:left="1218" w:right="476"/>
        <w:rPr>
          <w:i w:val="0"/>
          <w:iCs w:val="0"/>
          <w:sz w:val="24"/>
          <w:szCs w:val="24"/>
        </w:rPr>
      </w:pPr>
      <w:r w:rsidRPr="00785E75">
        <w:rPr>
          <w:i w:val="0"/>
          <w:iCs w:val="0"/>
          <w:sz w:val="24"/>
          <w:szCs w:val="24"/>
        </w:rPr>
        <w:t>80% reduction in columbary information retrieval time (from days to minutes)</w:t>
      </w:r>
    </w:p>
    <w:p w14:paraId="781DD78A" w14:textId="77777777" w:rsidR="006721F5" w:rsidRPr="00785E75" w:rsidRDefault="006721F5" w:rsidP="005F3C69">
      <w:pPr>
        <w:pStyle w:val="BodyText"/>
        <w:numPr>
          <w:ilvl w:val="0"/>
          <w:numId w:val="31"/>
        </w:numPr>
        <w:spacing w:before="237" w:line="228" w:lineRule="auto"/>
        <w:ind w:left="1218" w:right="476"/>
        <w:rPr>
          <w:i w:val="0"/>
          <w:iCs w:val="0"/>
          <w:sz w:val="24"/>
          <w:szCs w:val="24"/>
        </w:rPr>
      </w:pPr>
      <w:r w:rsidRPr="00785E75">
        <w:rPr>
          <w:i w:val="0"/>
          <w:iCs w:val="0"/>
          <w:sz w:val="24"/>
          <w:szCs w:val="24"/>
        </w:rPr>
        <w:t>95% accuracy in automated information delivery</w:t>
      </w:r>
    </w:p>
    <w:p w14:paraId="2BE2BBD9" w14:textId="780C730E" w:rsidR="006721F5" w:rsidRPr="00785E75" w:rsidRDefault="006721F5" w:rsidP="005F3C69">
      <w:pPr>
        <w:pStyle w:val="BodyText"/>
        <w:numPr>
          <w:ilvl w:val="0"/>
          <w:numId w:val="31"/>
        </w:numPr>
        <w:spacing w:before="237" w:line="228" w:lineRule="auto"/>
        <w:ind w:left="1218" w:right="476"/>
        <w:rPr>
          <w:i w:val="0"/>
          <w:iCs w:val="0"/>
          <w:sz w:val="24"/>
          <w:szCs w:val="24"/>
        </w:rPr>
      </w:pPr>
      <w:r w:rsidRPr="00785E75">
        <w:rPr>
          <w:i w:val="0"/>
          <w:iCs w:val="0"/>
          <w:sz w:val="24"/>
          <w:szCs w:val="24"/>
        </w:rPr>
        <w:t>Customer wait time reduced from hours to under 5 minutes for basic inquiries.</w:t>
      </w:r>
    </w:p>
    <w:p w14:paraId="08B36B11" w14:textId="77777777" w:rsidR="006721F5" w:rsidRPr="00785E75" w:rsidRDefault="006721F5" w:rsidP="006721F5">
      <w:pPr>
        <w:pStyle w:val="ListParagraph"/>
        <w:numPr>
          <w:ilvl w:val="0"/>
          <w:numId w:val="0"/>
        </w:numPr>
        <w:spacing w:line="257" w:lineRule="auto"/>
        <w:rPr>
          <w:rFonts w:ascii="Arial" w:eastAsia="Arial" w:hAnsi="Arial" w:cs="Arial"/>
          <w:color w:val="000000" w:themeColor="text1"/>
          <w:sz w:val="22"/>
          <w:szCs w:val="22"/>
        </w:rPr>
      </w:pPr>
    </w:p>
    <w:p w14:paraId="3E0BF979" w14:textId="59D9F236" w:rsidR="290C3DDE" w:rsidRPr="00785E75" w:rsidRDefault="290C3DDE" w:rsidP="290C3DDE">
      <w:pPr>
        <w:rPr>
          <w:rFonts w:ascii="Arial" w:hAnsi="Arial" w:cs="Arial"/>
        </w:rPr>
      </w:pPr>
    </w:p>
    <w:p w14:paraId="2BC2C9DC" w14:textId="6EB846BD" w:rsidR="2E597AC0" w:rsidRPr="00785E75" w:rsidRDefault="2E597AC0">
      <w:pPr>
        <w:rPr>
          <w:rFonts w:ascii="Arial" w:hAnsi="Arial" w:cs="Arial"/>
        </w:rPr>
      </w:pPr>
    </w:p>
    <w:p w14:paraId="48F13A47" w14:textId="77777777" w:rsidR="00171C08" w:rsidRPr="00785E75" w:rsidRDefault="00B555E0">
      <w:pPr>
        <w:pStyle w:val="Heading1"/>
        <w:ind w:left="-5"/>
        <w:rPr>
          <w:rFonts w:ascii="Arial" w:hAnsi="Arial" w:cs="Arial"/>
        </w:rPr>
      </w:pPr>
      <w:bookmarkStart w:id="53" w:name="_Toc1446211193"/>
      <w:r w:rsidRPr="5515B06C">
        <w:rPr>
          <w:rFonts w:ascii="Arial" w:hAnsi="Arial" w:cs="Arial"/>
        </w:rPr>
        <w:t>Appendix A: Glossary</w:t>
      </w:r>
      <w:bookmarkEnd w:id="53"/>
    </w:p>
    <w:p w14:paraId="695587D6" w14:textId="77777777" w:rsidR="00171C08" w:rsidRPr="00785E75" w:rsidRDefault="00B555E0" w:rsidP="00260E14">
      <w:pPr>
        <w:rPr>
          <w:rFonts w:ascii="Arial" w:hAnsi="Arial" w:cs="Arial"/>
        </w:rPr>
      </w:pPr>
      <w:r w:rsidRPr="00785E75">
        <w:rPr>
          <w:rFonts w:ascii="Arial" w:eastAsia="Arial" w:hAnsi="Arial" w:cs="Arial"/>
        </w:rPr>
        <w:t>Here we list all the terminology that is used throughout the document:</w:t>
      </w:r>
    </w:p>
    <w:p w14:paraId="114918FA" w14:textId="0FBF90F7" w:rsidR="00171C08" w:rsidRPr="00785E75" w:rsidRDefault="00B555E0" w:rsidP="00260E14">
      <w:pPr>
        <w:rPr>
          <w:rFonts w:ascii="Arial" w:hAnsi="Arial" w:cs="Arial"/>
        </w:rPr>
      </w:pPr>
      <w:r w:rsidRPr="00785E75">
        <w:rPr>
          <w:rFonts w:ascii="Arial" w:hAnsi="Arial" w:cs="Arial"/>
          <w:b/>
        </w:rPr>
        <w:t>SRS</w:t>
      </w:r>
      <w:r w:rsidRPr="00785E75">
        <w:rPr>
          <w:rFonts w:ascii="Arial" w:hAnsi="Arial" w:cs="Arial"/>
        </w:rPr>
        <w:t>:</w:t>
      </w:r>
      <w:r w:rsidR="00C85CB7" w:rsidRPr="00785E75">
        <w:rPr>
          <w:rFonts w:ascii="Arial" w:hAnsi="Arial" w:cs="Arial"/>
        </w:rPr>
        <w:t xml:space="preserve"> </w:t>
      </w:r>
      <w:r w:rsidRPr="00785E75">
        <w:rPr>
          <w:rFonts w:ascii="Arial" w:hAnsi="Arial" w:cs="Arial"/>
          <w:b/>
        </w:rPr>
        <w:t>S</w:t>
      </w:r>
      <w:r w:rsidRPr="00785E75">
        <w:rPr>
          <w:rFonts w:ascii="Arial" w:hAnsi="Arial" w:cs="Arial"/>
        </w:rPr>
        <w:t xml:space="preserve">oftware </w:t>
      </w:r>
      <w:r w:rsidRPr="00785E75">
        <w:rPr>
          <w:rFonts w:ascii="Arial" w:hAnsi="Arial" w:cs="Arial"/>
          <w:b/>
        </w:rPr>
        <w:t>R</w:t>
      </w:r>
      <w:r w:rsidRPr="00785E75">
        <w:rPr>
          <w:rFonts w:ascii="Arial" w:hAnsi="Arial" w:cs="Arial"/>
        </w:rPr>
        <w:t>equirements Specification</w:t>
      </w:r>
    </w:p>
    <w:p w14:paraId="3C4FE871" w14:textId="77777777" w:rsidR="00171C08" w:rsidRPr="00785E75" w:rsidRDefault="00B555E0" w:rsidP="00260E14">
      <w:pPr>
        <w:rPr>
          <w:rFonts w:ascii="Arial" w:hAnsi="Arial" w:cs="Arial"/>
        </w:rPr>
      </w:pPr>
      <w:r w:rsidRPr="00785E75">
        <w:rPr>
          <w:rFonts w:ascii="Arial" w:hAnsi="Arial" w:cs="Arial"/>
          <w:b/>
        </w:rPr>
        <w:t>Connects:</w:t>
      </w:r>
      <w:r w:rsidRPr="00785E75">
        <w:rPr>
          <w:rFonts w:ascii="Arial" w:hAnsi="Arial" w:cs="Arial"/>
        </w:rPr>
        <w:t>Links this requirement with another</w:t>
      </w:r>
    </w:p>
    <w:p w14:paraId="609504AD" w14:textId="77777777" w:rsidR="00171C08" w:rsidRPr="00785E75" w:rsidRDefault="00B555E0" w:rsidP="00260E14">
      <w:pPr>
        <w:rPr>
          <w:rFonts w:ascii="Arial" w:hAnsi="Arial" w:cs="Arial"/>
        </w:rPr>
      </w:pPr>
      <w:r w:rsidRPr="00785E75">
        <w:rPr>
          <w:rFonts w:ascii="Arial" w:hAnsi="Arial" w:cs="Arial"/>
          <w:b/>
        </w:rPr>
        <w:t>Includes:</w:t>
      </w:r>
      <w:r w:rsidRPr="00785E75">
        <w:rPr>
          <w:rFonts w:ascii="Arial" w:hAnsi="Arial" w:cs="Arial"/>
        </w:rPr>
        <w:t>Has the appropriate constraint  in it</w:t>
      </w:r>
    </w:p>
    <w:p w14:paraId="4FE14194" w14:textId="77777777" w:rsidR="00171C08" w:rsidRPr="00785E75" w:rsidRDefault="00B555E0" w:rsidP="00260E14">
      <w:pPr>
        <w:rPr>
          <w:rFonts w:ascii="Arial" w:hAnsi="Arial" w:cs="Arial"/>
          <w:b/>
        </w:rPr>
      </w:pPr>
      <w:r w:rsidRPr="00785E75">
        <w:rPr>
          <w:rFonts w:ascii="Arial" w:hAnsi="Arial" w:cs="Arial"/>
          <w:b/>
        </w:rPr>
        <w:t>Extends:</w:t>
      </w:r>
      <w:r w:rsidRPr="00785E75">
        <w:rPr>
          <w:rFonts w:ascii="Arial" w:hAnsi="Arial" w:cs="Arial"/>
        </w:rPr>
        <w:t xml:space="preserve">Shows or cancels a constraint effect if the conditions are met. </w:t>
      </w:r>
      <w:r w:rsidRPr="00785E75">
        <w:rPr>
          <w:rFonts w:ascii="Arial" w:hAnsi="Arial" w:cs="Arial"/>
          <w:b/>
        </w:rPr>
        <w:t xml:space="preserve"> </w:t>
      </w:r>
    </w:p>
    <w:p w14:paraId="0638E870" w14:textId="77777777" w:rsidR="004F012D" w:rsidRPr="00785E75" w:rsidRDefault="004F012D" w:rsidP="00260E14">
      <w:pPr>
        <w:rPr>
          <w:rFonts w:ascii="Arial" w:hAnsi="Arial" w:cs="Arial"/>
        </w:rPr>
      </w:pPr>
    </w:p>
    <w:p w14:paraId="0F9DB7B7" w14:textId="147F9861" w:rsidR="00171C08" w:rsidRPr="00785E75" w:rsidRDefault="00B555E0">
      <w:pPr>
        <w:pStyle w:val="Heading1"/>
        <w:ind w:left="-5"/>
        <w:rPr>
          <w:rFonts w:ascii="Arial" w:hAnsi="Arial" w:cs="Arial"/>
        </w:rPr>
      </w:pPr>
      <w:bookmarkStart w:id="54" w:name="_Toc1608813817"/>
      <w:r w:rsidRPr="5515B06C">
        <w:rPr>
          <w:rFonts w:ascii="Arial" w:hAnsi="Arial" w:cs="Arial"/>
        </w:rPr>
        <w:t>Appendix B: Analysis Models</w:t>
      </w:r>
      <w:bookmarkEnd w:id="54"/>
      <w:r w:rsidRPr="5515B06C">
        <w:rPr>
          <w:rFonts w:ascii="Arial" w:hAnsi="Arial" w:cs="Arial"/>
        </w:rPr>
        <w:t xml:space="preserve"> </w:t>
      </w:r>
    </w:p>
    <w:p w14:paraId="240D7150" w14:textId="77777777" w:rsidR="002E5BF9" w:rsidRPr="00785E75" w:rsidRDefault="002E5BF9" w:rsidP="00260E14">
      <w:pPr>
        <w:rPr>
          <w:rFonts w:ascii="Arial" w:hAnsi="Arial" w:cs="Arial"/>
        </w:rPr>
      </w:pPr>
    </w:p>
    <w:p w14:paraId="610DBFE0" w14:textId="77777777" w:rsidR="008068E5" w:rsidRPr="00785E75" w:rsidRDefault="002E5BF9" w:rsidP="008068E5">
      <w:pPr>
        <w:keepNext/>
        <w:rPr>
          <w:rFonts w:ascii="Arial" w:hAnsi="Arial" w:cs="Arial"/>
        </w:rPr>
      </w:pPr>
      <w:r w:rsidRPr="00785E75">
        <w:rPr>
          <w:rFonts w:ascii="Arial" w:hAnsi="Arial" w:cs="Arial"/>
          <w:noProof/>
        </w:rPr>
        <w:drawing>
          <wp:inline distT="0" distB="0" distL="0" distR="0" wp14:anchorId="5B33E8D9" wp14:editId="2350C692">
            <wp:extent cx="5991226" cy="3143250"/>
            <wp:effectExtent l="0" t="0" r="0" b="0"/>
            <wp:docPr id="1589643347" name="Picture 1589643347"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643347"/>
                    <pic:cNvPicPr/>
                  </pic:nvPicPr>
                  <pic:blipFill>
                    <a:blip r:embed="rId33">
                      <a:extLst>
                        <a:ext uri="{28A0092B-C50C-407E-A947-70E740481C1C}">
                          <a14:useLocalDpi xmlns:a14="http://schemas.microsoft.com/office/drawing/2010/main" val="0"/>
                        </a:ext>
                      </a:extLst>
                    </a:blip>
                    <a:stretch>
                      <a:fillRect/>
                    </a:stretch>
                  </pic:blipFill>
                  <pic:spPr>
                    <a:xfrm>
                      <a:off x="0" y="0"/>
                      <a:ext cx="5991226" cy="3143250"/>
                    </a:xfrm>
                    <a:prstGeom prst="rect">
                      <a:avLst/>
                    </a:prstGeom>
                  </pic:spPr>
                </pic:pic>
              </a:graphicData>
            </a:graphic>
          </wp:inline>
        </w:drawing>
      </w:r>
    </w:p>
    <w:p w14:paraId="25E8FD0D" w14:textId="0FFA56A3" w:rsidR="002E5BF9" w:rsidRPr="00785E75" w:rsidRDefault="008068E5" w:rsidP="008068E5">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15</w:t>
      </w:r>
      <w:r w:rsidR="00FF5C70" w:rsidRPr="00785E75">
        <w:rPr>
          <w:rFonts w:ascii="Arial" w:hAnsi="Arial" w:cs="Arial"/>
          <w:noProof/>
        </w:rPr>
        <w:fldChar w:fldCharType="end"/>
      </w:r>
      <w:r w:rsidRPr="00785E75">
        <w:rPr>
          <w:rFonts w:ascii="Arial" w:hAnsi="Arial" w:cs="Arial"/>
        </w:rPr>
        <w:t>: DFD Level 1 Diagram</w:t>
      </w:r>
    </w:p>
    <w:p w14:paraId="086BD65D" w14:textId="2A938508" w:rsidR="1504BCCD" w:rsidRPr="00785E75" w:rsidRDefault="1504BCCD" w:rsidP="00260E14">
      <w:pPr>
        <w:rPr>
          <w:rFonts w:ascii="Arial" w:hAnsi="Arial" w:cs="Arial"/>
        </w:rPr>
      </w:pPr>
    </w:p>
    <w:p w14:paraId="5EEA26BC" w14:textId="015E755C" w:rsidR="00267231" w:rsidRPr="00785E75" w:rsidRDefault="00267231" w:rsidP="00260E14">
      <w:pPr>
        <w:rPr>
          <w:rFonts w:ascii="Arial" w:hAnsi="Arial" w:cs="Arial"/>
        </w:rPr>
      </w:pPr>
    </w:p>
    <w:p w14:paraId="0FDAF173" w14:textId="77777777" w:rsidR="008068E5" w:rsidRPr="00785E75" w:rsidRDefault="00267231" w:rsidP="008068E5">
      <w:pPr>
        <w:keepNext/>
        <w:rPr>
          <w:rFonts w:ascii="Arial" w:hAnsi="Arial" w:cs="Arial"/>
        </w:rPr>
      </w:pPr>
      <w:r w:rsidRPr="00785E75">
        <w:rPr>
          <w:rFonts w:ascii="Arial" w:hAnsi="Arial" w:cs="Arial"/>
          <w:noProof/>
        </w:rPr>
        <w:drawing>
          <wp:inline distT="0" distB="0" distL="0" distR="0" wp14:anchorId="51B41DFF" wp14:editId="2495C956">
            <wp:extent cx="5991226" cy="1647825"/>
            <wp:effectExtent l="0" t="0" r="0" b="0"/>
            <wp:docPr id="804051884" name="Picture 80405188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051884"/>
                    <pic:cNvPicPr/>
                  </pic:nvPicPr>
                  <pic:blipFill>
                    <a:blip r:embed="rId34">
                      <a:extLst>
                        <a:ext uri="{28A0092B-C50C-407E-A947-70E740481C1C}">
                          <a14:useLocalDpi xmlns:a14="http://schemas.microsoft.com/office/drawing/2010/main" val="0"/>
                        </a:ext>
                      </a:extLst>
                    </a:blip>
                    <a:stretch>
                      <a:fillRect/>
                    </a:stretch>
                  </pic:blipFill>
                  <pic:spPr>
                    <a:xfrm>
                      <a:off x="0" y="0"/>
                      <a:ext cx="5991226" cy="1647825"/>
                    </a:xfrm>
                    <a:prstGeom prst="rect">
                      <a:avLst/>
                    </a:prstGeom>
                  </pic:spPr>
                </pic:pic>
              </a:graphicData>
            </a:graphic>
          </wp:inline>
        </w:drawing>
      </w:r>
    </w:p>
    <w:p w14:paraId="788014FA" w14:textId="00F372F2" w:rsidR="00267231" w:rsidRPr="00785E75" w:rsidRDefault="008068E5" w:rsidP="008068E5">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16</w:t>
      </w:r>
      <w:r w:rsidR="00FF5C70" w:rsidRPr="00785E75">
        <w:rPr>
          <w:rFonts w:ascii="Arial" w:hAnsi="Arial" w:cs="Arial"/>
          <w:noProof/>
        </w:rPr>
        <w:fldChar w:fldCharType="end"/>
      </w:r>
      <w:r w:rsidRPr="00785E75">
        <w:rPr>
          <w:rFonts w:ascii="Arial" w:hAnsi="Arial" w:cs="Arial"/>
        </w:rPr>
        <w:t>: DFD Level 2-1 Diagram: Send Letter of Intent</w:t>
      </w:r>
    </w:p>
    <w:p w14:paraId="0ABA6AF6" w14:textId="5BFBC211" w:rsidR="00267231" w:rsidRPr="00785E75" w:rsidRDefault="00267231" w:rsidP="00260E14">
      <w:pPr>
        <w:rPr>
          <w:rFonts w:ascii="Arial" w:hAnsi="Arial" w:cs="Arial"/>
        </w:rPr>
      </w:pPr>
    </w:p>
    <w:p w14:paraId="123CBA27" w14:textId="77777777" w:rsidR="008068E5" w:rsidRPr="00785E75" w:rsidRDefault="00406B0A" w:rsidP="008068E5">
      <w:pPr>
        <w:keepNext/>
        <w:rPr>
          <w:rFonts w:ascii="Arial" w:hAnsi="Arial" w:cs="Arial"/>
        </w:rPr>
      </w:pPr>
      <w:r w:rsidRPr="00785E75">
        <w:rPr>
          <w:rFonts w:ascii="Arial" w:hAnsi="Arial" w:cs="Arial"/>
          <w:noProof/>
        </w:rPr>
        <w:drawing>
          <wp:inline distT="0" distB="0" distL="0" distR="0" wp14:anchorId="3FE61928" wp14:editId="16B5DA4D">
            <wp:extent cx="5991226" cy="2152650"/>
            <wp:effectExtent l="0" t="0" r="0" b="0"/>
            <wp:docPr id="1731010064" name="Picture 173101006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0100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91226" cy="2152650"/>
                    </a:xfrm>
                    <a:prstGeom prst="rect">
                      <a:avLst/>
                    </a:prstGeom>
                  </pic:spPr>
                </pic:pic>
              </a:graphicData>
            </a:graphic>
          </wp:inline>
        </w:drawing>
      </w:r>
    </w:p>
    <w:p w14:paraId="701A98D4" w14:textId="5C969221" w:rsidR="00406B0A" w:rsidRPr="00785E75" w:rsidRDefault="008068E5" w:rsidP="008068E5">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17</w:t>
      </w:r>
      <w:r w:rsidR="00FF5C70" w:rsidRPr="00785E75">
        <w:rPr>
          <w:rFonts w:ascii="Arial" w:hAnsi="Arial" w:cs="Arial"/>
          <w:noProof/>
        </w:rPr>
        <w:fldChar w:fldCharType="end"/>
      </w:r>
      <w:r w:rsidRPr="00785E75">
        <w:rPr>
          <w:rFonts w:ascii="Arial" w:hAnsi="Arial" w:cs="Arial"/>
        </w:rPr>
        <w:t>: DFD Level 2-2 Diagram, Review Letter of Intent</w:t>
      </w:r>
    </w:p>
    <w:p w14:paraId="1CC49140" w14:textId="3E4F433F" w:rsidR="6B4EE263" w:rsidRPr="00785E75" w:rsidRDefault="6B4EE263" w:rsidP="00260E14">
      <w:pPr>
        <w:rPr>
          <w:rFonts w:ascii="Arial" w:eastAsia="Arial" w:hAnsi="Arial" w:cs="Arial"/>
        </w:rPr>
      </w:pPr>
    </w:p>
    <w:p w14:paraId="6B39013F" w14:textId="1B62EA16" w:rsidR="6836EA2B" w:rsidRPr="00785E75" w:rsidRDefault="6836EA2B" w:rsidP="00260E14">
      <w:pPr>
        <w:rPr>
          <w:rFonts w:ascii="Arial" w:hAnsi="Arial" w:cs="Arial"/>
        </w:rPr>
      </w:pPr>
    </w:p>
    <w:p w14:paraId="5C2C30D8" w14:textId="114CF4C2" w:rsidR="00406B0A" w:rsidRPr="00785E75" w:rsidRDefault="00406B0A" w:rsidP="00260E14">
      <w:pPr>
        <w:rPr>
          <w:rFonts w:ascii="Arial" w:hAnsi="Arial" w:cs="Arial"/>
        </w:rPr>
      </w:pPr>
    </w:p>
    <w:p w14:paraId="6B3B0D92" w14:textId="77777777" w:rsidR="008068E5" w:rsidRPr="00785E75" w:rsidRDefault="000A72ED" w:rsidP="008068E5">
      <w:pPr>
        <w:keepNext/>
        <w:rPr>
          <w:rFonts w:ascii="Arial" w:hAnsi="Arial" w:cs="Arial"/>
        </w:rPr>
      </w:pPr>
      <w:r w:rsidRPr="00785E75">
        <w:rPr>
          <w:rFonts w:ascii="Arial" w:hAnsi="Arial" w:cs="Arial"/>
          <w:noProof/>
        </w:rPr>
        <w:drawing>
          <wp:inline distT="0" distB="0" distL="0" distR="0" wp14:anchorId="6F1DC0BE" wp14:editId="5FD58EEF">
            <wp:extent cx="5991226" cy="2981325"/>
            <wp:effectExtent l="0" t="0" r="0" b="0"/>
            <wp:docPr id="914544796" name="Picture 914544796" descr="A diagram of 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544796"/>
                    <pic:cNvPicPr/>
                  </pic:nvPicPr>
                  <pic:blipFill>
                    <a:blip r:embed="rId36">
                      <a:extLst>
                        <a:ext uri="{28A0092B-C50C-407E-A947-70E740481C1C}">
                          <a14:useLocalDpi xmlns:a14="http://schemas.microsoft.com/office/drawing/2010/main" val="0"/>
                        </a:ext>
                      </a:extLst>
                    </a:blip>
                    <a:stretch>
                      <a:fillRect/>
                    </a:stretch>
                  </pic:blipFill>
                  <pic:spPr>
                    <a:xfrm>
                      <a:off x="0" y="0"/>
                      <a:ext cx="5991226" cy="2981325"/>
                    </a:xfrm>
                    <a:prstGeom prst="rect">
                      <a:avLst/>
                    </a:prstGeom>
                  </pic:spPr>
                </pic:pic>
              </a:graphicData>
            </a:graphic>
          </wp:inline>
        </w:drawing>
      </w:r>
    </w:p>
    <w:p w14:paraId="12BB3848" w14:textId="75BFF559" w:rsidR="000A72ED" w:rsidRPr="00785E75" w:rsidRDefault="008068E5" w:rsidP="008068E5">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18</w:t>
      </w:r>
      <w:r w:rsidR="00FF5C70" w:rsidRPr="00785E75">
        <w:rPr>
          <w:rFonts w:ascii="Arial" w:hAnsi="Arial" w:cs="Arial"/>
          <w:noProof/>
        </w:rPr>
        <w:fldChar w:fldCharType="end"/>
      </w:r>
      <w:r w:rsidRPr="00785E75">
        <w:rPr>
          <w:rFonts w:ascii="Arial" w:hAnsi="Arial" w:cs="Arial"/>
        </w:rPr>
        <w:t>: DFD Level 2-3 Diagram, Manage Accounts</w:t>
      </w:r>
    </w:p>
    <w:p w14:paraId="2CBC120B" w14:textId="77777777" w:rsidR="008068E5" w:rsidRPr="00785E75" w:rsidRDefault="00C075A2" w:rsidP="008068E5">
      <w:pPr>
        <w:keepNext/>
        <w:rPr>
          <w:rFonts w:ascii="Arial" w:hAnsi="Arial" w:cs="Arial"/>
        </w:rPr>
      </w:pPr>
      <w:r w:rsidRPr="00785E75">
        <w:rPr>
          <w:rFonts w:ascii="Arial" w:hAnsi="Arial" w:cs="Arial"/>
          <w:noProof/>
        </w:rPr>
        <w:drawing>
          <wp:inline distT="0" distB="0" distL="0" distR="0" wp14:anchorId="2CDAEFA2" wp14:editId="06675FEB">
            <wp:extent cx="5991226" cy="4124325"/>
            <wp:effectExtent l="0" t="0" r="0" b="0"/>
            <wp:docPr id="1908211550" name="Picture 1908211550"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211550"/>
                    <pic:cNvPicPr/>
                  </pic:nvPicPr>
                  <pic:blipFill>
                    <a:blip r:embed="rId37">
                      <a:extLst>
                        <a:ext uri="{28A0092B-C50C-407E-A947-70E740481C1C}">
                          <a14:useLocalDpi xmlns:a14="http://schemas.microsoft.com/office/drawing/2010/main" val="0"/>
                        </a:ext>
                      </a:extLst>
                    </a:blip>
                    <a:stretch>
                      <a:fillRect/>
                    </a:stretch>
                  </pic:blipFill>
                  <pic:spPr>
                    <a:xfrm>
                      <a:off x="0" y="0"/>
                      <a:ext cx="5991226" cy="4124325"/>
                    </a:xfrm>
                    <a:prstGeom prst="rect">
                      <a:avLst/>
                    </a:prstGeom>
                  </pic:spPr>
                </pic:pic>
              </a:graphicData>
            </a:graphic>
          </wp:inline>
        </w:drawing>
      </w:r>
    </w:p>
    <w:p w14:paraId="1AF5A6F7" w14:textId="65ED28C5" w:rsidR="00C075A2" w:rsidRPr="00785E75" w:rsidRDefault="008068E5" w:rsidP="008068E5">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19</w:t>
      </w:r>
      <w:r w:rsidR="00FF5C70" w:rsidRPr="00785E75">
        <w:rPr>
          <w:rFonts w:ascii="Arial" w:hAnsi="Arial" w:cs="Arial"/>
          <w:noProof/>
        </w:rPr>
        <w:fldChar w:fldCharType="end"/>
      </w:r>
      <w:r w:rsidRPr="00785E75">
        <w:rPr>
          <w:rFonts w:ascii="Arial" w:hAnsi="Arial" w:cs="Arial"/>
        </w:rPr>
        <w:t>: DFD Level 2-4 Diagram, Manage Dashboard</w:t>
      </w:r>
    </w:p>
    <w:p w14:paraId="1C29279F" w14:textId="77777777" w:rsidR="008068E5" w:rsidRPr="00785E75" w:rsidRDefault="00AD7E25" w:rsidP="008068E5">
      <w:pPr>
        <w:keepNext/>
        <w:rPr>
          <w:rFonts w:ascii="Arial" w:hAnsi="Arial" w:cs="Arial"/>
        </w:rPr>
      </w:pPr>
      <w:r w:rsidRPr="00785E75">
        <w:rPr>
          <w:rFonts w:ascii="Arial" w:hAnsi="Arial" w:cs="Arial"/>
          <w:noProof/>
        </w:rPr>
        <w:drawing>
          <wp:inline distT="0" distB="0" distL="0" distR="0" wp14:anchorId="458322A1" wp14:editId="647F816F">
            <wp:extent cx="5991226" cy="4257675"/>
            <wp:effectExtent l="0" t="0" r="0" b="0"/>
            <wp:docPr id="1508037153" name="Picture 1508037153"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037153"/>
                    <pic:cNvPicPr/>
                  </pic:nvPicPr>
                  <pic:blipFill>
                    <a:blip r:embed="rId38">
                      <a:extLst>
                        <a:ext uri="{28A0092B-C50C-407E-A947-70E740481C1C}">
                          <a14:useLocalDpi xmlns:a14="http://schemas.microsoft.com/office/drawing/2010/main" val="0"/>
                        </a:ext>
                      </a:extLst>
                    </a:blip>
                    <a:stretch>
                      <a:fillRect/>
                    </a:stretch>
                  </pic:blipFill>
                  <pic:spPr>
                    <a:xfrm>
                      <a:off x="0" y="0"/>
                      <a:ext cx="5991226" cy="4257675"/>
                    </a:xfrm>
                    <a:prstGeom prst="rect">
                      <a:avLst/>
                    </a:prstGeom>
                  </pic:spPr>
                </pic:pic>
              </a:graphicData>
            </a:graphic>
          </wp:inline>
        </w:drawing>
      </w:r>
    </w:p>
    <w:p w14:paraId="016A5568" w14:textId="277D2926" w:rsidR="00AD7E25" w:rsidRPr="00785E75" w:rsidRDefault="008068E5" w:rsidP="008068E5">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20</w:t>
      </w:r>
      <w:r w:rsidR="00FF5C70" w:rsidRPr="00785E75">
        <w:rPr>
          <w:rFonts w:ascii="Arial" w:hAnsi="Arial" w:cs="Arial"/>
          <w:noProof/>
        </w:rPr>
        <w:fldChar w:fldCharType="end"/>
      </w:r>
      <w:r w:rsidRPr="00785E75">
        <w:rPr>
          <w:rFonts w:ascii="Arial" w:hAnsi="Arial" w:cs="Arial"/>
        </w:rPr>
        <w:t>: DFD Level 2-5, Manage Applications</w:t>
      </w:r>
    </w:p>
    <w:p w14:paraId="086565BB" w14:textId="323A40C8" w:rsidR="00AD7E25" w:rsidRPr="00785E75" w:rsidRDefault="00AD7E25" w:rsidP="00260E14">
      <w:pPr>
        <w:rPr>
          <w:rFonts w:ascii="Arial" w:eastAsia="Arial" w:hAnsi="Arial" w:cs="Arial"/>
        </w:rPr>
      </w:pPr>
    </w:p>
    <w:p w14:paraId="50C80846" w14:textId="06937AAA" w:rsidR="00AD7E25" w:rsidRPr="00785E75" w:rsidRDefault="00AD7E25" w:rsidP="00260E14">
      <w:pPr>
        <w:rPr>
          <w:rFonts w:ascii="Arial" w:hAnsi="Arial" w:cs="Arial"/>
        </w:rPr>
      </w:pPr>
    </w:p>
    <w:p w14:paraId="22DC2DC1" w14:textId="77777777" w:rsidR="008068E5" w:rsidRPr="00785E75" w:rsidRDefault="7CF50264" w:rsidP="008068E5">
      <w:pPr>
        <w:keepNext/>
        <w:rPr>
          <w:rFonts w:ascii="Arial" w:hAnsi="Arial" w:cs="Arial"/>
        </w:rPr>
      </w:pPr>
      <w:r w:rsidRPr="00785E75">
        <w:rPr>
          <w:rFonts w:ascii="Arial" w:hAnsi="Arial" w:cs="Arial"/>
          <w:noProof/>
        </w:rPr>
        <w:drawing>
          <wp:inline distT="0" distB="0" distL="0" distR="0" wp14:anchorId="13279447" wp14:editId="51B10E8B">
            <wp:extent cx="5991226" cy="3705225"/>
            <wp:effectExtent l="0" t="0" r="0" b="0"/>
            <wp:docPr id="797033607" name="Picture 79703360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033607"/>
                    <pic:cNvPicPr/>
                  </pic:nvPicPr>
                  <pic:blipFill>
                    <a:blip r:embed="rId39">
                      <a:extLst>
                        <a:ext uri="{28A0092B-C50C-407E-A947-70E740481C1C}">
                          <a14:useLocalDpi xmlns:a14="http://schemas.microsoft.com/office/drawing/2010/main" val="0"/>
                        </a:ext>
                      </a:extLst>
                    </a:blip>
                    <a:stretch>
                      <a:fillRect/>
                    </a:stretch>
                  </pic:blipFill>
                  <pic:spPr>
                    <a:xfrm>
                      <a:off x="0" y="0"/>
                      <a:ext cx="5991226" cy="3705225"/>
                    </a:xfrm>
                    <a:prstGeom prst="rect">
                      <a:avLst/>
                    </a:prstGeom>
                  </pic:spPr>
                </pic:pic>
              </a:graphicData>
            </a:graphic>
          </wp:inline>
        </w:drawing>
      </w:r>
    </w:p>
    <w:p w14:paraId="2F1DFC96" w14:textId="76EC401C" w:rsidR="008D406B" w:rsidRPr="00785E75" w:rsidRDefault="008068E5" w:rsidP="008068E5">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21</w:t>
      </w:r>
      <w:r w:rsidR="00FF5C70" w:rsidRPr="00785E75">
        <w:rPr>
          <w:rFonts w:ascii="Arial" w:hAnsi="Arial" w:cs="Arial"/>
          <w:noProof/>
        </w:rPr>
        <w:fldChar w:fldCharType="end"/>
      </w:r>
      <w:r w:rsidRPr="00785E75">
        <w:rPr>
          <w:rFonts w:ascii="Arial" w:hAnsi="Arial" w:cs="Arial"/>
        </w:rPr>
        <w:t>: DFD Level 2-6, Retrieve Columbary Information</w:t>
      </w:r>
    </w:p>
    <w:p w14:paraId="57F5D178" w14:textId="7A0B1DCA" w:rsidR="008D406B" w:rsidRPr="00785E75" w:rsidRDefault="008D406B" w:rsidP="00260E14">
      <w:pPr>
        <w:rPr>
          <w:rFonts w:ascii="Arial" w:hAnsi="Arial" w:cs="Arial"/>
        </w:rPr>
      </w:pPr>
    </w:p>
    <w:p w14:paraId="65A7CD12" w14:textId="357ADBF8" w:rsidR="007C266D" w:rsidRPr="00785E75" w:rsidRDefault="00CC4774" w:rsidP="007C266D">
      <w:pPr>
        <w:keepNext/>
        <w:rPr>
          <w:rFonts w:ascii="Arial" w:hAnsi="Arial" w:cs="Arial"/>
        </w:rPr>
      </w:pPr>
      <w:r w:rsidRPr="00785E75">
        <w:rPr>
          <w:rFonts w:ascii="Arial" w:hAnsi="Arial" w:cs="Arial"/>
          <w:noProof/>
        </w:rPr>
        <w:drawing>
          <wp:inline distT="0" distB="0" distL="0" distR="0" wp14:anchorId="7C38AFCA" wp14:editId="65A7BAD5">
            <wp:extent cx="5991226" cy="2819400"/>
            <wp:effectExtent l="0" t="0" r="0" b="0"/>
            <wp:docPr id="152707121" name="Picture 15270712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07121"/>
                    <pic:cNvPicPr/>
                  </pic:nvPicPr>
                  <pic:blipFill>
                    <a:blip r:embed="rId40">
                      <a:extLst>
                        <a:ext uri="{28A0092B-C50C-407E-A947-70E740481C1C}">
                          <a14:useLocalDpi xmlns:a14="http://schemas.microsoft.com/office/drawing/2010/main" val="0"/>
                        </a:ext>
                      </a:extLst>
                    </a:blip>
                    <a:stretch>
                      <a:fillRect/>
                    </a:stretch>
                  </pic:blipFill>
                  <pic:spPr>
                    <a:xfrm>
                      <a:off x="0" y="0"/>
                      <a:ext cx="5991226" cy="2819400"/>
                    </a:xfrm>
                    <a:prstGeom prst="rect">
                      <a:avLst/>
                    </a:prstGeom>
                  </pic:spPr>
                </pic:pic>
              </a:graphicData>
            </a:graphic>
          </wp:inline>
        </w:drawing>
      </w:r>
    </w:p>
    <w:p w14:paraId="6F683E33" w14:textId="64C6A719" w:rsidR="00CC4774" w:rsidRPr="00785E75" w:rsidRDefault="007C266D" w:rsidP="007C266D">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22</w:t>
      </w:r>
      <w:r w:rsidR="00FF5C70" w:rsidRPr="00785E75">
        <w:rPr>
          <w:rFonts w:ascii="Arial" w:hAnsi="Arial" w:cs="Arial"/>
          <w:noProof/>
        </w:rPr>
        <w:fldChar w:fldCharType="end"/>
      </w:r>
      <w:r w:rsidRPr="00785E75">
        <w:rPr>
          <w:rFonts w:ascii="Arial" w:hAnsi="Arial" w:cs="Arial"/>
        </w:rPr>
        <w:t>: UC-01 Send Letter of Intent</w:t>
      </w:r>
    </w:p>
    <w:p w14:paraId="3A294E62" w14:textId="5474D671" w:rsidR="00CC4774" w:rsidRPr="00785E75" w:rsidRDefault="00CC4774" w:rsidP="00260E14">
      <w:pPr>
        <w:rPr>
          <w:rFonts w:ascii="Arial" w:hAnsi="Arial" w:cs="Arial"/>
        </w:rPr>
      </w:pPr>
    </w:p>
    <w:p w14:paraId="2F7024EA" w14:textId="7DFC5363" w:rsidR="007C266D" w:rsidRPr="00785E75" w:rsidRDefault="009C6AF3" w:rsidP="007C266D">
      <w:pPr>
        <w:keepNext/>
        <w:rPr>
          <w:rFonts w:ascii="Arial" w:hAnsi="Arial" w:cs="Arial"/>
        </w:rPr>
      </w:pPr>
      <w:r w:rsidRPr="00785E75">
        <w:rPr>
          <w:rFonts w:ascii="Arial" w:hAnsi="Arial" w:cs="Arial"/>
          <w:noProof/>
        </w:rPr>
        <w:drawing>
          <wp:inline distT="0" distB="0" distL="0" distR="0" wp14:anchorId="3B6D7C5E" wp14:editId="29474EE0">
            <wp:extent cx="5991226" cy="2286000"/>
            <wp:effectExtent l="0" t="0" r="0" b="0"/>
            <wp:docPr id="1026642526" name="Picture 1026642526"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642526"/>
                    <pic:cNvPicPr/>
                  </pic:nvPicPr>
                  <pic:blipFill>
                    <a:blip r:embed="rId41">
                      <a:extLst>
                        <a:ext uri="{28A0092B-C50C-407E-A947-70E740481C1C}">
                          <a14:useLocalDpi xmlns:a14="http://schemas.microsoft.com/office/drawing/2010/main" val="0"/>
                        </a:ext>
                      </a:extLst>
                    </a:blip>
                    <a:stretch>
                      <a:fillRect/>
                    </a:stretch>
                  </pic:blipFill>
                  <pic:spPr>
                    <a:xfrm>
                      <a:off x="0" y="0"/>
                      <a:ext cx="5991226" cy="2286000"/>
                    </a:xfrm>
                    <a:prstGeom prst="rect">
                      <a:avLst/>
                    </a:prstGeom>
                  </pic:spPr>
                </pic:pic>
              </a:graphicData>
            </a:graphic>
          </wp:inline>
        </w:drawing>
      </w:r>
    </w:p>
    <w:p w14:paraId="4155786F" w14:textId="743F05EB" w:rsidR="009C6AF3" w:rsidRPr="00785E75" w:rsidRDefault="007C266D" w:rsidP="007C266D">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23</w:t>
      </w:r>
      <w:r w:rsidR="00FF5C70" w:rsidRPr="00785E75">
        <w:rPr>
          <w:rFonts w:ascii="Arial" w:hAnsi="Arial" w:cs="Arial"/>
          <w:noProof/>
        </w:rPr>
        <w:fldChar w:fldCharType="end"/>
      </w:r>
      <w:r w:rsidRPr="00785E75">
        <w:rPr>
          <w:rFonts w:ascii="Arial" w:hAnsi="Arial" w:cs="Arial"/>
        </w:rPr>
        <w:t>: UC-02 Retrieve Columbary Information</w:t>
      </w:r>
    </w:p>
    <w:p w14:paraId="41CD8D79" w14:textId="05920F58" w:rsidR="009C6AF3" w:rsidRPr="00785E75" w:rsidRDefault="009C6AF3" w:rsidP="00260E14">
      <w:pPr>
        <w:rPr>
          <w:rFonts w:ascii="Arial" w:hAnsi="Arial" w:cs="Arial"/>
        </w:rPr>
      </w:pPr>
    </w:p>
    <w:p w14:paraId="0FAE530A" w14:textId="15A5C95D" w:rsidR="007C266D" w:rsidRPr="00785E75" w:rsidRDefault="007D1A27" w:rsidP="007C266D">
      <w:pPr>
        <w:keepNext/>
        <w:rPr>
          <w:rFonts w:ascii="Arial" w:hAnsi="Arial" w:cs="Arial"/>
        </w:rPr>
      </w:pPr>
      <w:r w:rsidRPr="00785E75">
        <w:rPr>
          <w:rFonts w:ascii="Arial" w:hAnsi="Arial" w:cs="Arial"/>
          <w:noProof/>
        </w:rPr>
        <w:drawing>
          <wp:inline distT="0" distB="0" distL="0" distR="0" wp14:anchorId="23DD211B" wp14:editId="44167EA8">
            <wp:extent cx="5991226" cy="3524250"/>
            <wp:effectExtent l="0" t="0" r="0" b="0"/>
            <wp:docPr id="1723724081" name="Picture 172372408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724081"/>
                    <pic:cNvPicPr/>
                  </pic:nvPicPr>
                  <pic:blipFill>
                    <a:blip r:embed="rId42">
                      <a:extLst>
                        <a:ext uri="{28A0092B-C50C-407E-A947-70E740481C1C}">
                          <a14:useLocalDpi xmlns:a14="http://schemas.microsoft.com/office/drawing/2010/main" val="0"/>
                        </a:ext>
                      </a:extLst>
                    </a:blip>
                    <a:stretch>
                      <a:fillRect/>
                    </a:stretch>
                  </pic:blipFill>
                  <pic:spPr>
                    <a:xfrm>
                      <a:off x="0" y="0"/>
                      <a:ext cx="5991226" cy="3524250"/>
                    </a:xfrm>
                    <a:prstGeom prst="rect">
                      <a:avLst/>
                    </a:prstGeom>
                  </pic:spPr>
                </pic:pic>
              </a:graphicData>
            </a:graphic>
          </wp:inline>
        </w:drawing>
      </w:r>
    </w:p>
    <w:p w14:paraId="194E16E4" w14:textId="4576A50B" w:rsidR="007D1A27" w:rsidRPr="00785E75" w:rsidRDefault="007C266D" w:rsidP="007C266D">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24</w:t>
      </w:r>
      <w:r w:rsidR="00FF5C70" w:rsidRPr="00785E75">
        <w:rPr>
          <w:rFonts w:ascii="Arial" w:hAnsi="Arial" w:cs="Arial"/>
          <w:noProof/>
        </w:rPr>
        <w:fldChar w:fldCharType="end"/>
      </w:r>
      <w:r w:rsidRPr="00785E75">
        <w:rPr>
          <w:rFonts w:ascii="Arial" w:hAnsi="Arial" w:cs="Arial"/>
        </w:rPr>
        <w:t>: UC-03 Review Letter of Intent</w:t>
      </w:r>
    </w:p>
    <w:p w14:paraId="5FB74176" w14:textId="0C1F5C9E" w:rsidR="007D1A27" w:rsidRPr="00785E75" w:rsidRDefault="007D1A27" w:rsidP="00260E14">
      <w:pPr>
        <w:rPr>
          <w:rFonts w:ascii="Arial" w:hAnsi="Arial" w:cs="Arial"/>
        </w:rPr>
      </w:pPr>
    </w:p>
    <w:p w14:paraId="7189987C" w14:textId="52F7C4AC" w:rsidR="007C266D" w:rsidRPr="00785E75" w:rsidRDefault="00DE29E7" w:rsidP="007C266D">
      <w:pPr>
        <w:keepNext/>
        <w:rPr>
          <w:rFonts w:ascii="Arial" w:hAnsi="Arial" w:cs="Arial"/>
        </w:rPr>
      </w:pPr>
      <w:r w:rsidRPr="00785E75">
        <w:rPr>
          <w:rFonts w:ascii="Arial" w:hAnsi="Arial" w:cs="Arial"/>
          <w:noProof/>
        </w:rPr>
        <w:drawing>
          <wp:inline distT="0" distB="0" distL="0" distR="0" wp14:anchorId="74218C13" wp14:editId="2BEC5EA9">
            <wp:extent cx="5991225" cy="3067049"/>
            <wp:effectExtent l="0" t="0" r="0" b="0"/>
            <wp:docPr id="1087145310" name="Picture 10871453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145310"/>
                    <pic:cNvPicPr/>
                  </pic:nvPicPr>
                  <pic:blipFill>
                    <a:blip r:embed="rId43">
                      <a:extLst>
                        <a:ext uri="{28A0092B-C50C-407E-A947-70E740481C1C}">
                          <a14:useLocalDpi xmlns:a14="http://schemas.microsoft.com/office/drawing/2010/main" val="0"/>
                        </a:ext>
                      </a:extLst>
                    </a:blip>
                    <a:stretch>
                      <a:fillRect/>
                    </a:stretch>
                  </pic:blipFill>
                  <pic:spPr>
                    <a:xfrm>
                      <a:off x="0" y="0"/>
                      <a:ext cx="5991225" cy="3067049"/>
                    </a:xfrm>
                    <a:prstGeom prst="rect">
                      <a:avLst/>
                    </a:prstGeom>
                  </pic:spPr>
                </pic:pic>
              </a:graphicData>
            </a:graphic>
          </wp:inline>
        </w:drawing>
      </w:r>
    </w:p>
    <w:p w14:paraId="3860D32F" w14:textId="72289C04" w:rsidR="00DE29E7" w:rsidRPr="00785E75" w:rsidRDefault="007C266D" w:rsidP="007C266D">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25</w:t>
      </w:r>
      <w:r w:rsidR="00FF5C70" w:rsidRPr="00785E75">
        <w:rPr>
          <w:rFonts w:ascii="Arial" w:hAnsi="Arial" w:cs="Arial"/>
          <w:noProof/>
        </w:rPr>
        <w:fldChar w:fldCharType="end"/>
      </w:r>
      <w:r w:rsidRPr="00785E75">
        <w:rPr>
          <w:rFonts w:ascii="Arial" w:hAnsi="Arial" w:cs="Arial"/>
        </w:rPr>
        <w:t>: UC-04 Manage Dashboard</w:t>
      </w:r>
    </w:p>
    <w:p w14:paraId="13505333" w14:textId="090AA011" w:rsidR="00DE29E7" w:rsidRPr="00785E75" w:rsidRDefault="00DE29E7" w:rsidP="00260E14">
      <w:pPr>
        <w:rPr>
          <w:rFonts w:ascii="Arial" w:hAnsi="Arial" w:cs="Arial"/>
        </w:rPr>
      </w:pPr>
    </w:p>
    <w:p w14:paraId="0EE4853D" w14:textId="56579D0D" w:rsidR="007C266D" w:rsidRPr="00785E75" w:rsidRDefault="00933076" w:rsidP="007C266D">
      <w:pPr>
        <w:keepNext/>
        <w:rPr>
          <w:rFonts w:ascii="Arial" w:hAnsi="Arial" w:cs="Arial"/>
        </w:rPr>
      </w:pPr>
      <w:r w:rsidRPr="00785E75">
        <w:rPr>
          <w:rFonts w:ascii="Arial" w:hAnsi="Arial" w:cs="Arial"/>
          <w:noProof/>
        </w:rPr>
        <w:drawing>
          <wp:inline distT="0" distB="0" distL="0" distR="0" wp14:anchorId="52AB4734" wp14:editId="69A0B4FA">
            <wp:extent cx="5991226" cy="2971800"/>
            <wp:effectExtent l="0" t="0" r="0" b="0"/>
            <wp:docPr id="278087476" name="Picture 2780874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087476"/>
                    <pic:cNvPicPr/>
                  </pic:nvPicPr>
                  <pic:blipFill>
                    <a:blip r:embed="rId44">
                      <a:extLst>
                        <a:ext uri="{28A0092B-C50C-407E-A947-70E740481C1C}">
                          <a14:useLocalDpi xmlns:a14="http://schemas.microsoft.com/office/drawing/2010/main" val="0"/>
                        </a:ext>
                      </a:extLst>
                    </a:blip>
                    <a:stretch>
                      <a:fillRect/>
                    </a:stretch>
                  </pic:blipFill>
                  <pic:spPr>
                    <a:xfrm>
                      <a:off x="0" y="0"/>
                      <a:ext cx="5991226" cy="2971800"/>
                    </a:xfrm>
                    <a:prstGeom prst="rect">
                      <a:avLst/>
                    </a:prstGeom>
                  </pic:spPr>
                </pic:pic>
              </a:graphicData>
            </a:graphic>
          </wp:inline>
        </w:drawing>
      </w:r>
    </w:p>
    <w:p w14:paraId="34CD2829" w14:textId="7DD25A10" w:rsidR="00933076" w:rsidRPr="00785E75" w:rsidRDefault="007C266D" w:rsidP="007C266D">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26</w:t>
      </w:r>
      <w:r w:rsidR="00FF5C70" w:rsidRPr="00785E75">
        <w:rPr>
          <w:rFonts w:ascii="Arial" w:hAnsi="Arial" w:cs="Arial"/>
          <w:noProof/>
        </w:rPr>
        <w:fldChar w:fldCharType="end"/>
      </w:r>
      <w:r w:rsidRPr="00785E75">
        <w:rPr>
          <w:rFonts w:ascii="Arial" w:hAnsi="Arial" w:cs="Arial"/>
        </w:rPr>
        <w:t>: UC-05 Manage Records</w:t>
      </w:r>
    </w:p>
    <w:p w14:paraId="05FDF05F" w14:textId="6BD7155A" w:rsidR="00933076" w:rsidRPr="00785E75" w:rsidRDefault="00933076" w:rsidP="00260E14">
      <w:pPr>
        <w:rPr>
          <w:rFonts w:ascii="Arial" w:hAnsi="Arial" w:cs="Arial"/>
        </w:rPr>
      </w:pPr>
    </w:p>
    <w:p w14:paraId="1F7CF76C" w14:textId="6CE7F9E3" w:rsidR="007C266D" w:rsidRPr="00785E75" w:rsidRDefault="0004006C" w:rsidP="007C266D">
      <w:pPr>
        <w:keepNext/>
        <w:rPr>
          <w:rFonts w:ascii="Arial" w:hAnsi="Arial" w:cs="Arial"/>
        </w:rPr>
      </w:pPr>
      <w:r w:rsidRPr="00785E75">
        <w:rPr>
          <w:rFonts w:ascii="Arial" w:hAnsi="Arial" w:cs="Arial"/>
          <w:noProof/>
        </w:rPr>
        <w:drawing>
          <wp:inline distT="0" distB="0" distL="0" distR="0" wp14:anchorId="0EF6A434" wp14:editId="37330C51">
            <wp:extent cx="5991226" cy="4333875"/>
            <wp:effectExtent l="0" t="0" r="0" b="0"/>
            <wp:docPr id="1011342513" name="Picture 10113425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342513"/>
                    <pic:cNvPicPr/>
                  </pic:nvPicPr>
                  <pic:blipFill>
                    <a:blip r:embed="rId45">
                      <a:extLst>
                        <a:ext uri="{28A0092B-C50C-407E-A947-70E740481C1C}">
                          <a14:useLocalDpi xmlns:a14="http://schemas.microsoft.com/office/drawing/2010/main" val="0"/>
                        </a:ext>
                      </a:extLst>
                    </a:blip>
                    <a:stretch>
                      <a:fillRect/>
                    </a:stretch>
                  </pic:blipFill>
                  <pic:spPr>
                    <a:xfrm>
                      <a:off x="0" y="0"/>
                      <a:ext cx="5991226" cy="4333875"/>
                    </a:xfrm>
                    <a:prstGeom prst="rect">
                      <a:avLst/>
                    </a:prstGeom>
                  </pic:spPr>
                </pic:pic>
              </a:graphicData>
            </a:graphic>
          </wp:inline>
        </w:drawing>
      </w:r>
    </w:p>
    <w:p w14:paraId="065EFF2A" w14:textId="7EF0A531" w:rsidR="0004006C" w:rsidRPr="00785E75" w:rsidRDefault="007C266D" w:rsidP="007C266D">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27</w:t>
      </w:r>
      <w:r w:rsidR="00FF5C70" w:rsidRPr="00785E75">
        <w:rPr>
          <w:rFonts w:ascii="Arial" w:hAnsi="Arial" w:cs="Arial"/>
          <w:noProof/>
        </w:rPr>
        <w:fldChar w:fldCharType="end"/>
      </w:r>
      <w:r w:rsidRPr="00785E75">
        <w:rPr>
          <w:rFonts w:ascii="Arial" w:hAnsi="Arial" w:cs="Arial"/>
        </w:rPr>
        <w:t>: UC-06 Manage Accounts</w:t>
      </w:r>
    </w:p>
    <w:p w14:paraId="26BEF96B" w14:textId="052C102D" w:rsidR="0004006C" w:rsidRPr="00785E75" w:rsidRDefault="0004006C" w:rsidP="00260E14">
      <w:pPr>
        <w:rPr>
          <w:rFonts w:ascii="Arial" w:hAnsi="Arial" w:cs="Arial"/>
        </w:rPr>
      </w:pPr>
    </w:p>
    <w:p w14:paraId="7CE5C270" w14:textId="6F6F9BAE" w:rsidR="007C266D" w:rsidRPr="00785E75" w:rsidRDefault="00E158A0" w:rsidP="007C266D">
      <w:pPr>
        <w:keepNext/>
        <w:rPr>
          <w:rFonts w:ascii="Arial" w:hAnsi="Arial" w:cs="Arial"/>
        </w:rPr>
      </w:pPr>
      <w:r w:rsidRPr="00785E75">
        <w:rPr>
          <w:rFonts w:ascii="Arial" w:hAnsi="Arial" w:cs="Arial"/>
          <w:noProof/>
        </w:rPr>
        <w:drawing>
          <wp:inline distT="0" distB="0" distL="0" distR="0" wp14:anchorId="7ED43F38" wp14:editId="34274A25">
            <wp:extent cx="5991226" cy="5934076"/>
            <wp:effectExtent l="0" t="0" r="0" b="0"/>
            <wp:docPr id="1761510361" name="Picture 176151036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510361"/>
                    <pic:cNvPicPr/>
                  </pic:nvPicPr>
                  <pic:blipFill>
                    <a:blip r:embed="rId46">
                      <a:extLst>
                        <a:ext uri="{28A0092B-C50C-407E-A947-70E740481C1C}">
                          <a14:useLocalDpi xmlns:a14="http://schemas.microsoft.com/office/drawing/2010/main" val="0"/>
                        </a:ext>
                      </a:extLst>
                    </a:blip>
                    <a:stretch>
                      <a:fillRect/>
                    </a:stretch>
                  </pic:blipFill>
                  <pic:spPr>
                    <a:xfrm>
                      <a:off x="0" y="0"/>
                      <a:ext cx="5991226" cy="5934076"/>
                    </a:xfrm>
                    <a:prstGeom prst="rect">
                      <a:avLst/>
                    </a:prstGeom>
                  </pic:spPr>
                </pic:pic>
              </a:graphicData>
            </a:graphic>
          </wp:inline>
        </w:drawing>
      </w:r>
    </w:p>
    <w:p w14:paraId="156146B7" w14:textId="3EE8B88F" w:rsidR="007C266D" w:rsidRPr="00785E75" w:rsidRDefault="007C266D" w:rsidP="007C266D">
      <w:pPr>
        <w:pStyle w:val="Caption"/>
        <w:jc w:val="center"/>
        <w:rPr>
          <w:rFonts w:ascii="Arial" w:hAnsi="Arial" w:cs="Arial"/>
        </w:rPr>
      </w:pPr>
      <w:r w:rsidRPr="00785E75">
        <w:rPr>
          <w:rFonts w:ascii="Arial" w:hAnsi="Arial" w:cs="Arial"/>
        </w:rPr>
        <w:t xml:space="preserve">Figure </w:t>
      </w:r>
      <w:r w:rsidR="00FF5C70" w:rsidRPr="00785E75">
        <w:rPr>
          <w:rFonts w:ascii="Arial" w:hAnsi="Arial" w:cs="Arial"/>
        </w:rPr>
        <w:fldChar w:fldCharType="begin"/>
      </w:r>
      <w:r w:rsidR="00FF5C70" w:rsidRPr="00785E75">
        <w:rPr>
          <w:rFonts w:ascii="Arial" w:hAnsi="Arial" w:cs="Arial"/>
        </w:rPr>
        <w:instrText xml:space="preserve"> SEQ Figure \* ARABIC </w:instrText>
      </w:r>
      <w:r w:rsidR="00FF5C70" w:rsidRPr="00785E75">
        <w:rPr>
          <w:rFonts w:ascii="Arial" w:hAnsi="Arial" w:cs="Arial"/>
        </w:rPr>
        <w:fldChar w:fldCharType="separate"/>
      </w:r>
      <w:r w:rsidR="00FF5C70" w:rsidRPr="00785E75">
        <w:rPr>
          <w:rFonts w:ascii="Arial" w:hAnsi="Arial" w:cs="Arial"/>
          <w:noProof/>
        </w:rPr>
        <w:t>28</w:t>
      </w:r>
      <w:r w:rsidR="00FF5C70" w:rsidRPr="00785E75">
        <w:rPr>
          <w:rFonts w:ascii="Arial" w:hAnsi="Arial" w:cs="Arial"/>
          <w:noProof/>
        </w:rPr>
        <w:fldChar w:fldCharType="end"/>
      </w:r>
      <w:r w:rsidRPr="00785E75">
        <w:rPr>
          <w:rFonts w:ascii="Arial" w:hAnsi="Arial" w:cs="Arial"/>
        </w:rPr>
        <w:t>: Entity Relationship Diagram</w:t>
      </w:r>
    </w:p>
    <w:p w14:paraId="061CDFD3" w14:textId="3CF422BF" w:rsidR="004554B7" w:rsidRPr="00785E75" w:rsidRDefault="008E25E3" w:rsidP="00260E14">
      <w:pPr>
        <w:rPr>
          <w:rFonts w:ascii="Arial" w:hAnsi="Arial" w:cs="Arial"/>
        </w:rPr>
      </w:pPr>
      <w:r w:rsidRPr="00785E75">
        <w:rPr>
          <w:rFonts w:ascii="Arial" w:hAnsi="Arial" w:cs="Arial"/>
        </w:rPr>
        <w:br/>
      </w:r>
    </w:p>
    <w:p w14:paraId="52A56F57" w14:textId="01C47AF2" w:rsidR="008E25E3" w:rsidRPr="00785E75" w:rsidRDefault="00645DA9" w:rsidP="00260E14">
      <w:pPr>
        <w:rPr>
          <w:rFonts w:ascii="Arial" w:hAnsi="Arial" w:cs="Arial"/>
        </w:rPr>
      </w:pPr>
      <w:r w:rsidRPr="00785E75">
        <w:rPr>
          <w:rFonts w:ascii="Arial" w:hAnsi="Arial" w:cs="Arial"/>
        </w:rPr>
        <w:br/>
      </w:r>
    </w:p>
    <w:p w14:paraId="3D1A09BE" w14:textId="77777777" w:rsidR="00FF5C70" w:rsidRPr="00785E75" w:rsidRDefault="003A1DA7" w:rsidP="00FF5C70">
      <w:pPr>
        <w:keepNext/>
        <w:jc w:val="center"/>
        <w:rPr>
          <w:rFonts w:ascii="Arial" w:hAnsi="Arial" w:cs="Arial"/>
        </w:rPr>
      </w:pPr>
      <w:r w:rsidRPr="00785E75">
        <w:rPr>
          <w:rFonts w:ascii="Arial" w:hAnsi="Arial" w:cs="Arial"/>
          <w:noProof/>
        </w:rPr>
        <w:drawing>
          <wp:inline distT="0" distB="0" distL="0" distR="0" wp14:anchorId="41CABBFC" wp14:editId="59AED040">
            <wp:extent cx="3943350" cy="4238625"/>
            <wp:effectExtent l="0" t="0" r="0" b="0"/>
            <wp:docPr id="235791604" name="Picture 18855984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91604" name="Picture 1885598454" descr="A diagram of a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943350" cy="4238625"/>
                    </a:xfrm>
                    <a:prstGeom prst="rect">
                      <a:avLst/>
                    </a:prstGeom>
                  </pic:spPr>
                </pic:pic>
              </a:graphicData>
            </a:graphic>
          </wp:inline>
        </w:drawing>
      </w:r>
    </w:p>
    <w:p w14:paraId="28B62495" w14:textId="0CFE92EF" w:rsidR="00570097" w:rsidRPr="00785E75" w:rsidRDefault="00FF5C70" w:rsidP="00FF5C70">
      <w:pPr>
        <w:pStyle w:val="Caption"/>
        <w:jc w:val="center"/>
        <w:rPr>
          <w:rFonts w:ascii="Arial" w:hAnsi="Arial" w:cs="Arial"/>
        </w:rPr>
      </w:pPr>
      <w:r w:rsidRPr="00785E75">
        <w:rPr>
          <w:rFonts w:ascii="Arial" w:hAnsi="Arial" w:cs="Arial"/>
        </w:rPr>
        <w:t xml:space="preserve">Figure </w:t>
      </w:r>
      <w:r w:rsidRPr="00785E75">
        <w:rPr>
          <w:rFonts w:ascii="Arial" w:hAnsi="Arial" w:cs="Arial"/>
        </w:rPr>
        <w:fldChar w:fldCharType="begin"/>
      </w:r>
      <w:r w:rsidRPr="00785E75">
        <w:rPr>
          <w:rFonts w:ascii="Arial" w:hAnsi="Arial" w:cs="Arial"/>
        </w:rPr>
        <w:instrText xml:space="preserve"> SEQ Figure \* ARABIC </w:instrText>
      </w:r>
      <w:r w:rsidRPr="00785E75">
        <w:rPr>
          <w:rFonts w:ascii="Arial" w:hAnsi="Arial" w:cs="Arial"/>
        </w:rPr>
        <w:fldChar w:fldCharType="separate"/>
      </w:r>
      <w:r w:rsidRPr="00785E75">
        <w:rPr>
          <w:rFonts w:ascii="Arial" w:hAnsi="Arial" w:cs="Arial"/>
          <w:noProof/>
        </w:rPr>
        <w:t>29</w:t>
      </w:r>
      <w:r w:rsidRPr="00785E75">
        <w:rPr>
          <w:rFonts w:ascii="Arial" w:hAnsi="Arial" w:cs="Arial"/>
          <w:noProof/>
        </w:rPr>
        <w:fldChar w:fldCharType="end"/>
      </w:r>
      <w:r w:rsidRPr="00785E75">
        <w:rPr>
          <w:rFonts w:ascii="Arial" w:hAnsi="Arial" w:cs="Arial"/>
        </w:rPr>
        <w:t>: Use Case Diagram</w:t>
      </w:r>
    </w:p>
    <w:p w14:paraId="6C527B68" w14:textId="375DE696" w:rsidR="00CB65D1" w:rsidRPr="00785E75" w:rsidRDefault="004E325A" w:rsidP="00260E14">
      <w:pPr>
        <w:rPr>
          <w:rFonts w:ascii="Arial" w:hAnsi="Arial" w:cs="Arial"/>
        </w:rPr>
      </w:pPr>
      <w:r w:rsidRPr="00785E75">
        <w:rPr>
          <w:rFonts w:ascii="Arial" w:hAnsi="Arial" w:cs="Arial"/>
        </w:rPr>
        <w:br/>
      </w:r>
    </w:p>
    <w:p w14:paraId="601EE64C" w14:textId="77777777" w:rsidR="004E325A" w:rsidRPr="00785E75" w:rsidRDefault="004E325A" w:rsidP="00260E14">
      <w:pPr>
        <w:rPr>
          <w:rFonts w:ascii="Arial" w:hAnsi="Arial" w:cs="Arial"/>
        </w:rPr>
      </w:pPr>
    </w:p>
    <w:p w14:paraId="7E1F0FE6" w14:textId="54411C98" w:rsidR="00171C08" w:rsidRPr="00785E75" w:rsidRDefault="00B555E0">
      <w:pPr>
        <w:pStyle w:val="Heading1"/>
        <w:ind w:left="-5"/>
        <w:rPr>
          <w:rFonts w:ascii="Arial" w:hAnsi="Arial" w:cs="Arial"/>
        </w:rPr>
      </w:pPr>
      <w:bookmarkStart w:id="55" w:name="_Toc2025363154"/>
      <w:r w:rsidRPr="5515B06C">
        <w:rPr>
          <w:rFonts w:ascii="Arial" w:hAnsi="Arial" w:cs="Arial"/>
        </w:rPr>
        <w:t xml:space="preserve">Appendix C: </w:t>
      </w:r>
      <w:r w:rsidR="003A2A7B" w:rsidRPr="5515B06C">
        <w:rPr>
          <w:rFonts w:ascii="Arial" w:hAnsi="Arial" w:cs="Arial"/>
        </w:rPr>
        <w:t>GitHub</w:t>
      </w:r>
      <w:r w:rsidR="00B97A47" w:rsidRPr="5515B06C">
        <w:rPr>
          <w:rFonts w:ascii="Arial" w:hAnsi="Arial" w:cs="Arial"/>
        </w:rPr>
        <w:t xml:space="preserve"> Repository</w:t>
      </w:r>
      <w:bookmarkEnd w:id="55"/>
    </w:p>
    <w:p w14:paraId="31390F37" w14:textId="21888D8D" w:rsidR="00B97A47" w:rsidRPr="00785E75" w:rsidRDefault="003A2A7B" w:rsidP="00260E14">
      <w:pPr>
        <w:rPr>
          <w:rFonts w:ascii="Arial" w:hAnsi="Arial" w:cs="Arial"/>
        </w:rPr>
      </w:pPr>
      <w:hyperlink r:id="rId48" w:history="1">
        <w:r w:rsidRPr="00785E75">
          <w:rPr>
            <w:rStyle w:val="Hyperlink"/>
            <w:rFonts w:ascii="Arial" w:hAnsi="Arial" w:cs="Arial"/>
          </w:rPr>
          <w:t>https://github.com/APC-SoCIT/APC-2024-2025-T2-10-Chambers-of-the-Burning-Ashes-System</w:t>
        </w:r>
      </w:hyperlink>
    </w:p>
    <w:p w14:paraId="2354A34E" w14:textId="77777777" w:rsidR="003A2A7B" w:rsidRPr="00785E75" w:rsidRDefault="003A2A7B" w:rsidP="00260E14">
      <w:pPr>
        <w:rPr>
          <w:rFonts w:ascii="Arial" w:hAnsi="Arial" w:cs="Arial"/>
        </w:rPr>
      </w:pPr>
    </w:p>
    <w:p w14:paraId="3CA37288" w14:textId="42C98B61" w:rsidR="00171C08" w:rsidRPr="00785E75" w:rsidRDefault="00171C08" w:rsidP="00260E14">
      <w:pPr>
        <w:rPr>
          <w:rFonts w:ascii="Arial" w:hAnsi="Arial" w:cs="Arial"/>
        </w:rPr>
      </w:pPr>
    </w:p>
    <w:p w14:paraId="5C632E93" w14:textId="09D1A3E9" w:rsidR="00171C08" w:rsidRPr="00785E75" w:rsidRDefault="00171C08" w:rsidP="00260E14">
      <w:pPr>
        <w:rPr>
          <w:rFonts w:ascii="Arial" w:hAnsi="Arial" w:cs="Arial"/>
        </w:rPr>
      </w:pPr>
    </w:p>
    <w:sectPr w:rsidR="00171C08" w:rsidRPr="00785E75">
      <w:headerReference w:type="even" r:id="rId49"/>
      <w:headerReference w:type="default" r:id="rId50"/>
      <w:headerReference w:type="first" r:id="rId51"/>
      <w:pgSz w:w="12240" w:h="15840"/>
      <w:pgMar w:top="1842" w:right="1295" w:bottom="1436" w:left="1298" w:header="748"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Kyle Santos" w:date="2024-12-02T21:31:00Z" w:initials="KS">
    <w:p w14:paraId="3F35BA9E" w14:textId="77777777" w:rsidR="00693B5E" w:rsidRDefault="00693B5E" w:rsidP="00260E14">
      <w:r>
        <w:rPr>
          <w:rStyle w:val="CommentReference"/>
        </w:rPr>
        <w:annotationRef/>
      </w:r>
      <w:r>
        <w:t>Kyle</w:t>
      </w:r>
    </w:p>
  </w:comment>
  <w:comment w:id="6" w:author="Kyle Santos" w:date="2024-12-02T22:09:00Z" w:initials="KS">
    <w:p w14:paraId="34E20F46" w14:textId="77777777" w:rsidR="001F284C" w:rsidRDefault="001F284C" w:rsidP="00260E14">
      <w:r>
        <w:rPr>
          <w:rStyle w:val="CommentReference"/>
        </w:rPr>
        <w:annotationRef/>
      </w:r>
      <w:r>
        <w:t>Janson na daw</w:t>
      </w:r>
    </w:p>
  </w:comment>
  <w:comment w:id="8" w:author="Kyle Santos" w:date="2024-12-02T21:29:00Z" w:initials="KS">
    <w:p w14:paraId="0540CDA8" w14:textId="17B5F1E3" w:rsidR="007219A2" w:rsidRDefault="007219A2" w:rsidP="00260E14">
      <w:r>
        <w:rPr>
          <w:rStyle w:val="CommentReference"/>
        </w:rPr>
        <w:annotationRef/>
      </w:r>
      <w:r>
        <w:t>Scope of the project + main objective</w:t>
      </w:r>
    </w:p>
  </w:comment>
  <w:comment w:id="9" w:author="Kyle Santos" w:date="2024-12-02T21:31:00Z" w:initials="KS">
    <w:p w14:paraId="4E881053" w14:textId="77777777" w:rsidR="00ED13F8" w:rsidRDefault="00ED13F8" w:rsidP="00260E14">
      <w:r>
        <w:rPr>
          <w:rStyle w:val="CommentReference"/>
        </w:rPr>
        <w:annotationRef/>
      </w:r>
      <w:r>
        <w:t>David</w:t>
      </w:r>
    </w:p>
  </w:comment>
  <w:comment w:id="13" w:author="Janson Crisostomo Pagharion" w:date="2024-12-05T14:09:00Z" w:initials="JP">
    <w:p w14:paraId="3D0A89C2" w14:textId="731F82DE" w:rsidR="00443745" w:rsidRDefault="00443745" w:rsidP="00260E14">
      <w:r>
        <w:rPr>
          <w:rStyle w:val="CommentReference"/>
        </w:rPr>
        <w:annotationRef/>
      </w:r>
      <w:r w:rsidRPr="185CDC4D">
        <w:t>ODBC</w:t>
      </w:r>
    </w:p>
  </w:comment>
  <w:comment w:id="15" w:author="Janson Crisostomo Pagharion" w:date="2024-12-05T14:11:00Z" w:initials="JP">
    <w:p w14:paraId="398659F8" w14:textId="7690DEF5" w:rsidR="00A11247" w:rsidRDefault="00A11247" w:rsidP="00260E14">
      <w:r>
        <w:rPr>
          <w:rStyle w:val="CommentReference"/>
        </w:rPr>
        <w:annotationRef/>
      </w:r>
      <w:r w:rsidRPr="155FD506">
        <w:t>include the next one (lv 1)</w:t>
      </w:r>
    </w:p>
  </w:comment>
  <w:comment w:id="11" w:author="Ramon Surara" w:date="2024-12-04T05:33:00Z" w:initials="RS">
    <w:p w14:paraId="4E53E289" w14:textId="00FD6C66" w:rsidR="00BF27B2" w:rsidRDefault="00BF27B2" w:rsidP="00260E14">
      <w:r>
        <w:rPr>
          <w:rStyle w:val="CommentReference"/>
        </w:rPr>
        <w:annotationRef/>
      </w:r>
      <w:r>
        <w:t>@eveyone Pacheck nalang ng Chapter 2. di ko rin sure if tama yung iba pero let me know if may need baguhin. thanks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35BA9E" w15:done="1"/>
  <w15:commentEx w15:paraId="34E20F46" w15:paraIdParent="3F35BA9E" w15:done="1"/>
  <w15:commentEx w15:paraId="0540CDA8" w15:done="1"/>
  <w15:commentEx w15:paraId="4E881053" w15:paraIdParent="0540CDA8" w15:done="1"/>
  <w15:commentEx w15:paraId="3D0A89C2" w15:done="1"/>
  <w15:commentEx w15:paraId="398659F8" w15:done="1"/>
  <w15:commentEx w15:paraId="4E53E28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234FD9C" w16cex:dateUtc="2024-12-02T13:31:00Z"/>
  <w16cex:commentExtensible w16cex:durableId="0AA7AA29" w16cex:dateUtc="2024-12-02T14:09:00Z"/>
  <w16cex:commentExtensible w16cex:durableId="03332D6E" w16cex:dateUtc="2024-12-02T13:29:00Z"/>
  <w16cex:commentExtensible w16cex:durableId="36D955C4" w16cex:dateUtc="2024-12-02T13:31:00Z"/>
  <w16cex:commentExtensible w16cex:durableId="03089CBF" w16cex:dateUtc="2024-12-05T06:09:00Z"/>
  <w16cex:commentExtensible w16cex:durableId="2E76B246" w16cex:dateUtc="2024-12-05T06:11:00Z"/>
  <w16cex:commentExtensible w16cex:durableId="3C2FA654" w16cex:dateUtc="2024-12-03T21:33:00Z">
    <w16cex:extLst>
      <w16:ext w16:uri="{CE6994B0-6A32-4C9F-8C6B-6E91EDA988CE}">
        <cr:reactions xmlns:cr="http://schemas.microsoft.com/office/comments/2020/reactions">
          <cr:reaction reactionType="1">
            <cr:reactionInfo dateUtc="2024-12-04T08:00:15Z">
              <cr:user userId="S::kpsantos@student.apc.edu.ph::98f969b4-9b48-4e29-a547-d7ec7d6d4c7c" userProvider="AD" userName="Kyle Santos"/>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35BA9E" w16cid:durableId="3234FD9C"/>
  <w16cid:commentId w16cid:paraId="34E20F46" w16cid:durableId="0AA7AA29"/>
  <w16cid:commentId w16cid:paraId="0540CDA8" w16cid:durableId="03332D6E"/>
  <w16cid:commentId w16cid:paraId="4E881053" w16cid:durableId="36D955C4"/>
  <w16cid:commentId w16cid:paraId="3D0A89C2" w16cid:durableId="03089CBF"/>
  <w16cid:commentId w16cid:paraId="398659F8" w16cid:durableId="2E76B246"/>
  <w16cid:commentId w16cid:paraId="4E53E289" w16cid:durableId="3C2FA6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D62A2A" w14:textId="77777777" w:rsidR="003B3664" w:rsidRDefault="003B3664" w:rsidP="00260E14">
      <w:r>
        <w:separator/>
      </w:r>
    </w:p>
  </w:endnote>
  <w:endnote w:type="continuationSeparator" w:id="0">
    <w:p w14:paraId="13A07C46" w14:textId="77777777" w:rsidR="003B3664" w:rsidRDefault="003B3664" w:rsidP="00260E14">
      <w:r>
        <w:continuationSeparator/>
      </w:r>
    </w:p>
  </w:endnote>
  <w:endnote w:type="continuationNotice" w:id="1">
    <w:p w14:paraId="4EB08647" w14:textId="77777777" w:rsidR="003B3664" w:rsidRDefault="003B3664" w:rsidP="00260E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7AF7C4" w14:textId="77777777" w:rsidR="003B3664" w:rsidRDefault="003B3664" w:rsidP="00260E14">
      <w:r>
        <w:separator/>
      </w:r>
    </w:p>
  </w:footnote>
  <w:footnote w:type="continuationSeparator" w:id="0">
    <w:p w14:paraId="130BD353" w14:textId="77777777" w:rsidR="003B3664" w:rsidRDefault="003B3664" w:rsidP="00260E14">
      <w:r>
        <w:continuationSeparator/>
      </w:r>
    </w:p>
  </w:footnote>
  <w:footnote w:type="continuationNotice" w:id="1">
    <w:p w14:paraId="4A9C7341" w14:textId="77777777" w:rsidR="003B3664" w:rsidRDefault="003B3664" w:rsidP="00260E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CF8393" w14:textId="77777777" w:rsidR="00171C08" w:rsidRDefault="00171C0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0DF7C0" w14:textId="77777777" w:rsidR="00171C08" w:rsidRDefault="00171C0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60D99" w14:textId="77777777" w:rsidR="00171C08" w:rsidRDefault="00171C0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D958A1" w14:textId="77777777" w:rsidR="00171C08" w:rsidRDefault="00B555E0" w:rsidP="00260E14">
    <w:r>
      <w:t>Software Requirements Specification for &lt;Project iTest&gt;</w:t>
    </w:r>
    <w:r>
      <w:tab/>
      <w:t xml:space="preserve">Page </w:t>
    </w: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t>10</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29281" w14:textId="67C8CF24" w:rsidR="00171C08" w:rsidRDefault="00B555E0" w:rsidP="004059F7">
    <w:r>
      <w:t>Software Requirements Specification for Project</w:t>
    </w:r>
    <w:r w:rsidR="00BC117A">
      <w:t xml:space="preserve"> CBAS</w:t>
    </w:r>
    <w:r w:rsidR="004059F7">
      <w:tab/>
    </w:r>
    <w:r w:rsidR="004059F7">
      <w:tab/>
    </w:r>
    <w:r w:rsidR="004059F7">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558EC" w14:textId="77777777" w:rsidR="00171C08" w:rsidRDefault="00B555E0" w:rsidP="00260E14">
    <w:r>
      <w:t>Software Requirements Specification for &lt;Project iTest&gt;</w:t>
    </w:r>
    <w:r>
      <w:tab/>
      <w:t xml:space="preserve">Page </w:t>
    </w:r>
    <w:r>
      <w:rPr>
        <w:rFonts w:ascii="Calibri" w:eastAsia="Calibri" w:hAnsi="Calibri" w:cs="Calibri"/>
      </w:rPr>
      <w:fldChar w:fldCharType="begin"/>
    </w:r>
    <w:r>
      <w:instrText xml:space="preserve"> PAGE   \* MERGEFORMAT </w:instrText>
    </w:r>
    <w:r>
      <w:rPr>
        <w:rFonts w:ascii="Calibri" w:eastAsia="Calibri" w:hAnsi="Calibri" w:cs="Calibri"/>
      </w:rPr>
      <w:fldChar w:fldCharType="separate"/>
    </w:r>
    <w:r>
      <w:t>10</w:t>
    </w:r>
    <w:r>
      <w:fldChar w:fldCharType="end"/>
    </w:r>
  </w:p>
</w:hdr>
</file>

<file path=word/intelligence2.xml><?xml version="1.0" encoding="utf-8"?>
<int2:intelligence xmlns:int2="http://schemas.microsoft.com/office/intelligence/2020/intelligence" xmlns:oel="http://schemas.microsoft.com/office/2019/extlst">
  <int2:observations>
    <int2:textHash int2:hashCode="UvQIMO7ip1+HD+" int2:id="02QBRnE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658E9"/>
    <w:multiLevelType w:val="hybridMultilevel"/>
    <w:tmpl w:val="20D4BC68"/>
    <w:lvl w:ilvl="0" w:tplc="3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4"/>
      <w:numFmt w:val="bullet"/>
      <w:lvlText w:val="•"/>
      <w:lvlJc w:val="left"/>
      <w:pPr>
        <w:ind w:left="2880" w:hanging="360"/>
      </w:pPr>
      <w:rPr>
        <w:rFonts w:ascii="Times New Roman" w:eastAsia="Calibri" w:hAnsi="Times New Roman"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813ECE"/>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5BD54AE"/>
    <w:multiLevelType w:val="multilevel"/>
    <w:tmpl w:val="DD6299D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7B598FF"/>
    <w:multiLevelType w:val="hybridMultilevel"/>
    <w:tmpl w:val="FFFFFFFF"/>
    <w:lvl w:ilvl="0" w:tplc="A50C4474">
      <w:start w:val="1"/>
      <w:numFmt w:val="bullet"/>
      <w:lvlText w:val=""/>
      <w:lvlJc w:val="left"/>
      <w:pPr>
        <w:ind w:left="720" w:hanging="360"/>
      </w:pPr>
      <w:rPr>
        <w:rFonts w:ascii="Symbol" w:hAnsi="Symbol" w:hint="default"/>
      </w:rPr>
    </w:lvl>
    <w:lvl w:ilvl="1" w:tplc="87DA560A">
      <w:start w:val="1"/>
      <w:numFmt w:val="bullet"/>
      <w:lvlText w:val="o"/>
      <w:lvlJc w:val="left"/>
      <w:pPr>
        <w:ind w:left="1440" w:hanging="360"/>
      </w:pPr>
      <w:rPr>
        <w:rFonts w:ascii="Courier New" w:hAnsi="Courier New" w:hint="default"/>
      </w:rPr>
    </w:lvl>
    <w:lvl w:ilvl="2" w:tplc="41968846">
      <w:start w:val="1"/>
      <w:numFmt w:val="bullet"/>
      <w:lvlText w:val=""/>
      <w:lvlJc w:val="left"/>
      <w:pPr>
        <w:ind w:left="2160" w:hanging="360"/>
      </w:pPr>
      <w:rPr>
        <w:rFonts w:ascii="Wingdings" w:hAnsi="Wingdings" w:hint="default"/>
      </w:rPr>
    </w:lvl>
    <w:lvl w:ilvl="3" w:tplc="4B706A9E">
      <w:start w:val="1"/>
      <w:numFmt w:val="bullet"/>
      <w:lvlText w:val=""/>
      <w:lvlJc w:val="left"/>
      <w:pPr>
        <w:ind w:left="2880" w:hanging="360"/>
      </w:pPr>
      <w:rPr>
        <w:rFonts w:ascii="Symbol" w:hAnsi="Symbol" w:hint="default"/>
      </w:rPr>
    </w:lvl>
    <w:lvl w:ilvl="4" w:tplc="86305800">
      <w:start w:val="1"/>
      <w:numFmt w:val="bullet"/>
      <w:lvlText w:val="o"/>
      <w:lvlJc w:val="left"/>
      <w:pPr>
        <w:ind w:left="3600" w:hanging="360"/>
      </w:pPr>
      <w:rPr>
        <w:rFonts w:ascii="Courier New" w:hAnsi="Courier New" w:hint="default"/>
      </w:rPr>
    </w:lvl>
    <w:lvl w:ilvl="5" w:tplc="755224D6">
      <w:start w:val="1"/>
      <w:numFmt w:val="bullet"/>
      <w:lvlText w:val=""/>
      <w:lvlJc w:val="left"/>
      <w:pPr>
        <w:ind w:left="4320" w:hanging="360"/>
      </w:pPr>
      <w:rPr>
        <w:rFonts w:ascii="Wingdings" w:hAnsi="Wingdings" w:hint="default"/>
      </w:rPr>
    </w:lvl>
    <w:lvl w:ilvl="6" w:tplc="95D47C50">
      <w:start w:val="1"/>
      <w:numFmt w:val="bullet"/>
      <w:lvlText w:val=""/>
      <w:lvlJc w:val="left"/>
      <w:pPr>
        <w:ind w:left="5040" w:hanging="360"/>
      </w:pPr>
      <w:rPr>
        <w:rFonts w:ascii="Symbol" w:hAnsi="Symbol" w:hint="default"/>
      </w:rPr>
    </w:lvl>
    <w:lvl w:ilvl="7" w:tplc="8ADA3B4A">
      <w:start w:val="1"/>
      <w:numFmt w:val="bullet"/>
      <w:lvlText w:val="o"/>
      <w:lvlJc w:val="left"/>
      <w:pPr>
        <w:ind w:left="5760" w:hanging="360"/>
      </w:pPr>
      <w:rPr>
        <w:rFonts w:ascii="Courier New" w:hAnsi="Courier New" w:hint="default"/>
      </w:rPr>
    </w:lvl>
    <w:lvl w:ilvl="8" w:tplc="E5127802">
      <w:start w:val="1"/>
      <w:numFmt w:val="bullet"/>
      <w:lvlText w:val=""/>
      <w:lvlJc w:val="left"/>
      <w:pPr>
        <w:ind w:left="6480" w:hanging="360"/>
      </w:pPr>
      <w:rPr>
        <w:rFonts w:ascii="Wingdings" w:hAnsi="Wingdings" w:hint="default"/>
      </w:rPr>
    </w:lvl>
  </w:abstractNum>
  <w:abstractNum w:abstractNumId="4" w15:restartNumberingAfterBreak="0">
    <w:nsid w:val="0B94587C"/>
    <w:multiLevelType w:val="hybridMultilevel"/>
    <w:tmpl w:val="1116C276"/>
    <w:lvl w:ilvl="0" w:tplc="11ECDF0C">
      <w:start w:val="4"/>
      <w:numFmt w:val="bullet"/>
      <w:lvlText w:val="•"/>
      <w:lvlJc w:val="left"/>
      <w:pPr>
        <w:ind w:left="720" w:hanging="360"/>
      </w:pPr>
      <w:rPr>
        <w:rFonts w:ascii="Times New Roman" w:eastAsia="Calibri"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11ECDF0C">
      <w:start w:val="4"/>
      <w:numFmt w:val="bullet"/>
      <w:lvlText w:val="•"/>
      <w:lvlJc w:val="left"/>
      <w:pPr>
        <w:ind w:left="2880" w:hanging="360"/>
      </w:pPr>
      <w:rPr>
        <w:rFonts w:ascii="Times New Roman" w:eastAsia="Calibri" w:hAnsi="Times New Roman" w:cs="Times New Roman"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D113CB8"/>
    <w:multiLevelType w:val="hybridMultilevel"/>
    <w:tmpl w:val="FFFFFFFF"/>
    <w:lvl w:ilvl="0" w:tplc="6BDC4AF2">
      <w:start w:val="1"/>
      <w:numFmt w:val="bullet"/>
      <w:lvlText w:val=""/>
      <w:lvlJc w:val="left"/>
      <w:pPr>
        <w:ind w:left="720" w:hanging="360"/>
      </w:pPr>
      <w:rPr>
        <w:rFonts w:ascii="Symbol" w:hAnsi="Symbol" w:hint="default"/>
      </w:rPr>
    </w:lvl>
    <w:lvl w:ilvl="1" w:tplc="7DD01682">
      <w:start w:val="1"/>
      <w:numFmt w:val="bullet"/>
      <w:lvlText w:val="o"/>
      <w:lvlJc w:val="left"/>
      <w:pPr>
        <w:ind w:left="1440" w:hanging="360"/>
      </w:pPr>
      <w:rPr>
        <w:rFonts w:ascii="Courier New" w:hAnsi="Courier New" w:hint="default"/>
      </w:rPr>
    </w:lvl>
    <w:lvl w:ilvl="2" w:tplc="E8EE9A0E">
      <w:start w:val="1"/>
      <w:numFmt w:val="bullet"/>
      <w:lvlText w:val=""/>
      <w:lvlJc w:val="left"/>
      <w:pPr>
        <w:ind w:left="2160" w:hanging="360"/>
      </w:pPr>
      <w:rPr>
        <w:rFonts w:ascii="Wingdings" w:hAnsi="Wingdings" w:hint="default"/>
      </w:rPr>
    </w:lvl>
    <w:lvl w:ilvl="3" w:tplc="B7CEF28C">
      <w:start w:val="1"/>
      <w:numFmt w:val="bullet"/>
      <w:lvlText w:val=""/>
      <w:lvlJc w:val="left"/>
      <w:pPr>
        <w:ind w:left="2880" w:hanging="360"/>
      </w:pPr>
      <w:rPr>
        <w:rFonts w:ascii="Symbol" w:hAnsi="Symbol" w:hint="default"/>
      </w:rPr>
    </w:lvl>
    <w:lvl w:ilvl="4" w:tplc="964A13EA">
      <w:start w:val="1"/>
      <w:numFmt w:val="bullet"/>
      <w:lvlText w:val="o"/>
      <w:lvlJc w:val="left"/>
      <w:pPr>
        <w:ind w:left="3600" w:hanging="360"/>
      </w:pPr>
      <w:rPr>
        <w:rFonts w:ascii="Courier New" w:hAnsi="Courier New" w:hint="default"/>
      </w:rPr>
    </w:lvl>
    <w:lvl w:ilvl="5" w:tplc="3A6C9786">
      <w:start w:val="1"/>
      <w:numFmt w:val="bullet"/>
      <w:lvlText w:val=""/>
      <w:lvlJc w:val="left"/>
      <w:pPr>
        <w:ind w:left="4320" w:hanging="360"/>
      </w:pPr>
      <w:rPr>
        <w:rFonts w:ascii="Wingdings" w:hAnsi="Wingdings" w:hint="default"/>
      </w:rPr>
    </w:lvl>
    <w:lvl w:ilvl="6" w:tplc="53704B00">
      <w:start w:val="1"/>
      <w:numFmt w:val="bullet"/>
      <w:lvlText w:val=""/>
      <w:lvlJc w:val="left"/>
      <w:pPr>
        <w:ind w:left="5040" w:hanging="360"/>
      </w:pPr>
      <w:rPr>
        <w:rFonts w:ascii="Symbol" w:hAnsi="Symbol" w:hint="default"/>
      </w:rPr>
    </w:lvl>
    <w:lvl w:ilvl="7" w:tplc="A9942A0A">
      <w:start w:val="1"/>
      <w:numFmt w:val="bullet"/>
      <w:lvlText w:val="o"/>
      <w:lvlJc w:val="left"/>
      <w:pPr>
        <w:ind w:left="5760" w:hanging="360"/>
      </w:pPr>
      <w:rPr>
        <w:rFonts w:ascii="Courier New" w:hAnsi="Courier New" w:hint="default"/>
      </w:rPr>
    </w:lvl>
    <w:lvl w:ilvl="8" w:tplc="0E16CC46">
      <w:start w:val="1"/>
      <w:numFmt w:val="bullet"/>
      <w:lvlText w:val=""/>
      <w:lvlJc w:val="left"/>
      <w:pPr>
        <w:ind w:left="6480" w:hanging="360"/>
      </w:pPr>
      <w:rPr>
        <w:rFonts w:ascii="Wingdings" w:hAnsi="Wingdings" w:hint="default"/>
      </w:rPr>
    </w:lvl>
  </w:abstractNum>
  <w:abstractNum w:abstractNumId="6" w15:restartNumberingAfterBreak="0">
    <w:nsid w:val="0E9759E3"/>
    <w:multiLevelType w:val="hybridMultilevel"/>
    <w:tmpl w:val="32EA96E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0F780F2"/>
    <w:multiLevelType w:val="hybridMultilevel"/>
    <w:tmpl w:val="FFFFFFFF"/>
    <w:lvl w:ilvl="0" w:tplc="E874506A">
      <w:start w:val="1"/>
      <w:numFmt w:val="bullet"/>
      <w:lvlText w:val=""/>
      <w:lvlJc w:val="left"/>
      <w:pPr>
        <w:ind w:left="720" w:hanging="360"/>
      </w:pPr>
      <w:rPr>
        <w:rFonts w:ascii="Symbol" w:hAnsi="Symbol" w:hint="default"/>
      </w:rPr>
    </w:lvl>
    <w:lvl w:ilvl="1" w:tplc="773E1238">
      <w:start w:val="1"/>
      <w:numFmt w:val="bullet"/>
      <w:lvlText w:val="o"/>
      <w:lvlJc w:val="left"/>
      <w:pPr>
        <w:ind w:left="1440" w:hanging="360"/>
      </w:pPr>
      <w:rPr>
        <w:rFonts w:ascii="Courier New" w:hAnsi="Courier New" w:hint="default"/>
      </w:rPr>
    </w:lvl>
    <w:lvl w:ilvl="2" w:tplc="4C7ED2EE">
      <w:start w:val="1"/>
      <w:numFmt w:val="bullet"/>
      <w:lvlText w:val=""/>
      <w:lvlJc w:val="left"/>
      <w:pPr>
        <w:ind w:left="2160" w:hanging="360"/>
      </w:pPr>
      <w:rPr>
        <w:rFonts w:ascii="Wingdings" w:hAnsi="Wingdings" w:hint="default"/>
      </w:rPr>
    </w:lvl>
    <w:lvl w:ilvl="3" w:tplc="878EDA58">
      <w:start w:val="1"/>
      <w:numFmt w:val="bullet"/>
      <w:lvlText w:val=""/>
      <w:lvlJc w:val="left"/>
      <w:pPr>
        <w:ind w:left="2880" w:hanging="360"/>
      </w:pPr>
      <w:rPr>
        <w:rFonts w:ascii="Symbol" w:hAnsi="Symbol" w:hint="default"/>
      </w:rPr>
    </w:lvl>
    <w:lvl w:ilvl="4" w:tplc="1E9A5EB8">
      <w:start w:val="1"/>
      <w:numFmt w:val="bullet"/>
      <w:lvlText w:val="o"/>
      <w:lvlJc w:val="left"/>
      <w:pPr>
        <w:ind w:left="3600" w:hanging="360"/>
      </w:pPr>
      <w:rPr>
        <w:rFonts w:ascii="Courier New" w:hAnsi="Courier New" w:hint="default"/>
      </w:rPr>
    </w:lvl>
    <w:lvl w:ilvl="5" w:tplc="48FECD96">
      <w:start w:val="1"/>
      <w:numFmt w:val="bullet"/>
      <w:lvlText w:val=""/>
      <w:lvlJc w:val="left"/>
      <w:pPr>
        <w:ind w:left="4320" w:hanging="360"/>
      </w:pPr>
      <w:rPr>
        <w:rFonts w:ascii="Wingdings" w:hAnsi="Wingdings" w:hint="default"/>
      </w:rPr>
    </w:lvl>
    <w:lvl w:ilvl="6" w:tplc="7826B110">
      <w:start w:val="1"/>
      <w:numFmt w:val="bullet"/>
      <w:lvlText w:val=""/>
      <w:lvlJc w:val="left"/>
      <w:pPr>
        <w:ind w:left="5040" w:hanging="360"/>
      </w:pPr>
      <w:rPr>
        <w:rFonts w:ascii="Symbol" w:hAnsi="Symbol" w:hint="default"/>
      </w:rPr>
    </w:lvl>
    <w:lvl w:ilvl="7" w:tplc="22626E4E">
      <w:start w:val="1"/>
      <w:numFmt w:val="bullet"/>
      <w:lvlText w:val="o"/>
      <w:lvlJc w:val="left"/>
      <w:pPr>
        <w:ind w:left="5760" w:hanging="360"/>
      </w:pPr>
      <w:rPr>
        <w:rFonts w:ascii="Courier New" w:hAnsi="Courier New" w:hint="default"/>
      </w:rPr>
    </w:lvl>
    <w:lvl w:ilvl="8" w:tplc="2A88F00E">
      <w:start w:val="1"/>
      <w:numFmt w:val="bullet"/>
      <w:lvlText w:val=""/>
      <w:lvlJc w:val="left"/>
      <w:pPr>
        <w:ind w:left="6480" w:hanging="360"/>
      </w:pPr>
      <w:rPr>
        <w:rFonts w:ascii="Wingdings" w:hAnsi="Wingdings" w:hint="default"/>
      </w:rPr>
    </w:lvl>
  </w:abstractNum>
  <w:abstractNum w:abstractNumId="8" w15:restartNumberingAfterBreak="0">
    <w:nsid w:val="12F97E2F"/>
    <w:multiLevelType w:val="hybridMultilevel"/>
    <w:tmpl w:val="643829F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4EFC8FA"/>
    <w:multiLevelType w:val="hybridMultilevel"/>
    <w:tmpl w:val="FFFFFFFF"/>
    <w:lvl w:ilvl="0" w:tplc="9042DCC2">
      <w:start w:val="1"/>
      <w:numFmt w:val="bullet"/>
      <w:lvlText w:val=""/>
      <w:lvlJc w:val="left"/>
      <w:pPr>
        <w:ind w:left="720" w:hanging="360"/>
      </w:pPr>
      <w:rPr>
        <w:rFonts w:ascii="Symbol" w:hAnsi="Symbol" w:hint="default"/>
      </w:rPr>
    </w:lvl>
    <w:lvl w:ilvl="1" w:tplc="BF28E334">
      <w:start w:val="1"/>
      <w:numFmt w:val="bullet"/>
      <w:lvlText w:val="o"/>
      <w:lvlJc w:val="left"/>
      <w:pPr>
        <w:ind w:left="1440" w:hanging="360"/>
      </w:pPr>
      <w:rPr>
        <w:rFonts w:ascii="Courier New" w:hAnsi="Courier New" w:hint="default"/>
      </w:rPr>
    </w:lvl>
    <w:lvl w:ilvl="2" w:tplc="FB08ED56">
      <w:start w:val="1"/>
      <w:numFmt w:val="bullet"/>
      <w:lvlText w:val=""/>
      <w:lvlJc w:val="left"/>
      <w:pPr>
        <w:ind w:left="2160" w:hanging="360"/>
      </w:pPr>
      <w:rPr>
        <w:rFonts w:ascii="Wingdings" w:hAnsi="Wingdings" w:hint="default"/>
      </w:rPr>
    </w:lvl>
    <w:lvl w:ilvl="3" w:tplc="8E5CCCEE">
      <w:start w:val="1"/>
      <w:numFmt w:val="bullet"/>
      <w:lvlText w:val=""/>
      <w:lvlJc w:val="left"/>
      <w:pPr>
        <w:ind w:left="2880" w:hanging="360"/>
      </w:pPr>
      <w:rPr>
        <w:rFonts w:ascii="Symbol" w:hAnsi="Symbol" w:hint="default"/>
      </w:rPr>
    </w:lvl>
    <w:lvl w:ilvl="4" w:tplc="76D65422">
      <w:start w:val="1"/>
      <w:numFmt w:val="bullet"/>
      <w:lvlText w:val="o"/>
      <w:lvlJc w:val="left"/>
      <w:pPr>
        <w:ind w:left="3600" w:hanging="360"/>
      </w:pPr>
      <w:rPr>
        <w:rFonts w:ascii="Courier New" w:hAnsi="Courier New" w:hint="default"/>
      </w:rPr>
    </w:lvl>
    <w:lvl w:ilvl="5" w:tplc="2A345F1E">
      <w:start w:val="1"/>
      <w:numFmt w:val="bullet"/>
      <w:lvlText w:val=""/>
      <w:lvlJc w:val="left"/>
      <w:pPr>
        <w:ind w:left="4320" w:hanging="360"/>
      </w:pPr>
      <w:rPr>
        <w:rFonts w:ascii="Wingdings" w:hAnsi="Wingdings" w:hint="default"/>
      </w:rPr>
    </w:lvl>
    <w:lvl w:ilvl="6" w:tplc="5C7EE09A">
      <w:start w:val="1"/>
      <w:numFmt w:val="bullet"/>
      <w:lvlText w:val=""/>
      <w:lvlJc w:val="left"/>
      <w:pPr>
        <w:ind w:left="5040" w:hanging="360"/>
      </w:pPr>
      <w:rPr>
        <w:rFonts w:ascii="Symbol" w:hAnsi="Symbol" w:hint="default"/>
      </w:rPr>
    </w:lvl>
    <w:lvl w:ilvl="7" w:tplc="F8E2B286">
      <w:start w:val="1"/>
      <w:numFmt w:val="bullet"/>
      <w:lvlText w:val="o"/>
      <w:lvlJc w:val="left"/>
      <w:pPr>
        <w:ind w:left="5760" w:hanging="360"/>
      </w:pPr>
      <w:rPr>
        <w:rFonts w:ascii="Courier New" w:hAnsi="Courier New" w:hint="default"/>
      </w:rPr>
    </w:lvl>
    <w:lvl w:ilvl="8" w:tplc="3D787C7C">
      <w:start w:val="1"/>
      <w:numFmt w:val="bullet"/>
      <w:lvlText w:val=""/>
      <w:lvlJc w:val="left"/>
      <w:pPr>
        <w:ind w:left="6480" w:hanging="360"/>
      </w:pPr>
      <w:rPr>
        <w:rFonts w:ascii="Wingdings" w:hAnsi="Wingdings" w:hint="default"/>
      </w:rPr>
    </w:lvl>
  </w:abstractNum>
  <w:abstractNum w:abstractNumId="10" w15:restartNumberingAfterBreak="0">
    <w:nsid w:val="16CA0636"/>
    <w:multiLevelType w:val="hybridMultilevel"/>
    <w:tmpl w:val="6BF64D4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190F613F"/>
    <w:multiLevelType w:val="hybridMultilevel"/>
    <w:tmpl w:val="FFFFFFFF"/>
    <w:lvl w:ilvl="0" w:tplc="B02E608E">
      <w:start w:val="1"/>
      <w:numFmt w:val="decimal"/>
      <w:lvlText w:val="%1."/>
      <w:lvlJc w:val="left"/>
      <w:pPr>
        <w:ind w:left="720" w:hanging="360"/>
      </w:pPr>
    </w:lvl>
    <w:lvl w:ilvl="1" w:tplc="873EEBDA">
      <w:start w:val="1"/>
      <w:numFmt w:val="lowerLetter"/>
      <w:lvlText w:val="%2."/>
      <w:lvlJc w:val="left"/>
      <w:pPr>
        <w:ind w:left="1440" w:hanging="360"/>
      </w:pPr>
    </w:lvl>
    <w:lvl w:ilvl="2" w:tplc="AA16A5CE">
      <w:start w:val="1"/>
      <w:numFmt w:val="lowerRoman"/>
      <w:lvlText w:val="%3."/>
      <w:lvlJc w:val="right"/>
      <w:pPr>
        <w:ind w:left="2160" w:hanging="180"/>
      </w:pPr>
    </w:lvl>
    <w:lvl w:ilvl="3" w:tplc="4FC6C912">
      <w:start w:val="1"/>
      <w:numFmt w:val="decimal"/>
      <w:lvlText w:val="%4."/>
      <w:lvlJc w:val="left"/>
      <w:pPr>
        <w:ind w:left="2880" w:hanging="360"/>
      </w:pPr>
    </w:lvl>
    <w:lvl w:ilvl="4" w:tplc="5BC2937A">
      <w:start w:val="1"/>
      <w:numFmt w:val="lowerLetter"/>
      <w:lvlText w:val="%5."/>
      <w:lvlJc w:val="left"/>
      <w:pPr>
        <w:ind w:left="3600" w:hanging="360"/>
      </w:pPr>
    </w:lvl>
    <w:lvl w:ilvl="5" w:tplc="57723A44">
      <w:start w:val="1"/>
      <w:numFmt w:val="lowerRoman"/>
      <w:lvlText w:val="%6."/>
      <w:lvlJc w:val="right"/>
      <w:pPr>
        <w:ind w:left="4320" w:hanging="180"/>
      </w:pPr>
    </w:lvl>
    <w:lvl w:ilvl="6" w:tplc="AEAC6AAE">
      <w:start w:val="1"/>
      <w:numFmt w:val="decimal"/>
      <w:lvlText w:val="%7."/>
      <w:lvlJc w:val="left"/>
      <w:pPr>
        <w:ind w:left="5040" w:hanging="360"/>
      </w:pPr>
    </w:lvl>
    <w:lvl w:ilvl="7" w:tplc="2A4E54E6">
      <w:start w:val="1"/>
      <w:numFmt w:val="lowerLetter"/>
      <w:lvlText w:val="%8."/>
      <w:lvlJc w:val="left"/>
      <w:pPr>
        <w:ind w:left="5760" w:hanging="360"/>
      </w:pPr>
    </w:lvl>
    <w:lvl w:ilvl="8" w:tplc="608064CC">
      <w:start w:val="1"/>
      <w:numFmt w:val="lowerRoman"/>
      <w:lvlText w:val="%9."/>
      <w:lvlJc w:val="right"/>
      <w:pPr>
        <w:ind w:left="6480" w:hanging="180"/>
      </w:pPr>
    </w:lvl>
  </w:abstractNum>
  <w:abstractNum w:abstractNumId="12" w15:restartNumberingAfterBreak="0">
    <w:nsid w:val="1A5F4AC7"/>
    <w:multiLevelType w:val="hybridMultilevel"/>
    <w:tmpl w:val="FFFFFFFF"/>
    <w:lvl w:ilvl="0" w:tplc="AEC40860">
      <w:start w:val="1"/>
      <w:numFmt w:val="bullet"/>
      <w:lvlText w:val=""/>
      <w:lvlJc w:val="left"/>
      <w:pPr>
        <w:ind w:left="720" w:hanging="360"/>
      </w:pPr>
      <w:rPr>
        <w:rFonts w:ascii="Symbol" w:hAnsi="Symbol" w:hint="default"/>
      </w:rPr>
    </w:lvl>
    <w:lvl w:ilvl="1" w:tplc="CC3CC7E8">
      <w:start w:val="1"/>
      <w:numFmt w:val="bullet"/>
      <w:lvlText w:val="o"/>
      <w:lvlJc w:val="left"/>
      <w:pPr>
        <w:ind w:left="1440" w:hanging="360"/>
      </w:pPr>
      <w:rPr>
        <w:rFonts w:ascii="Courier New" w:hAnsi="Courier New" w:hint="default"/>
      </w:rPr>
    </w:lvl>
    <w:lvl w:ilvl="2" w:tplc="CD92DF8C">
      <w:start w:val="1"/>
      <w:numFmt w:val="bullet"/>
      <w:lvlText w:val=""/>
      <w:lvlJc w:val="left"/>
      <w:pPr>
        <w:ind w:left="2160" w:hanging="360"/>
      </w:pPr>
      <w:rPr>
        <w:rFonts w:ascii="Wingdings" w:hAnsi="Wingdings" w:hint="default"/>
      </w:rPr>
    </w:lvl>
    <w:lvl w:ilvl="3" w:tplc="9F727C1A">
      <w:start w:val="1"/>
      <w:numFmt w:val="bullet"/>
      <w:lvlText w:val=""/>
      <w:lvlJc w:val="left"/>
      <w:pPr>
        <w:ind w:left="2880" w:hanging="360"/>
      </w:pPr>
      <w:rPr>
        <w:rFonts w:ascii="Symbol" w:hAnsi="Symbol" w:hint="default"/>
      </w:rPr>
    </w:lvl>
    <w:lvl w:ilvl="4" w:tplc="63506252">
      <w:start w:val="1"/>
      <w:numFmt w:val="bullet"/>
      <w:lvlText w:val="o"/>
      <w:lvlJc w:val="left"/>
      <w:pPr>
        <w:ind w:left="3600" w:hanging="360"/>
      </w:pPr>
      <w:rPr>
        <w:rFonts w:ascii="Courier New" w:hAnsi="Courier New" w:hint="default"/>
      </w:rPr>
    </w:lvl>
    <w:lvl w:ilvl="5" w:tplc="6F1287C4">
      <w:start w:val="1"/>
      <w:numFmt w:val="bullet"/>
      <w:lvlText w:val=""/>
      <w:lvlJc w:val="left"/>
      <w:pPr>
        <w:ind w:left="4320" w:hanging="360"/>
      </w:pPr>
      <w:rPr>
        <w:rFonts w:ascii="Wingdings" w:hAnsi="Wingdings" w:hint="default"/>
      </w:rPr>
    </w:lvl>
    <w:lvl w:ilvl="6" w:tplc="D9B6D566">
      <w:start w:val="1"/>
      <w:numFmt w:val="bullet"/>
      <w:lvlText w:val=""/>
      <w:lvlJc w:val="left"/>
      <w:pPr>
        <w:ind w:left="5040" w:hanging="360"/>
      </w:pPr>
      <w:rPr>
        <w:rFonts w:ascii="Symbol" w:hAnsi="Symbol" w:hint="default"/>
      </w:rPr>
    </w:lvl>
    <w:lvl w:ilvl="7" w:tplc="38709146">
      <w:start w:val="1"/>
      <w:numFmt w:val="bullet"/>
      <w:lvlText w:val="o"/>
      <w:lvlJc w:val="left"/>
      <w:pPr>
        <w:ind w:left="5760" w:hanging="360"/>
      </w:pPr>
      <w:rPr>
        <w:rFonts w:ascii="Courier New" w:hAnsi="Courier New" w:hint="default"/>
      </w:rPr>
    </w:lvl>
    <w:lvl w:ilvl="8" w:tplc="C444E32A">
      <w:start w:val="1"/>
      <w:numFmt w:val="bullet"/>
      <w:lvlText w:val=""/>
      <w:lvlJc w:val="left"/>
      <w:pPr>
        <w:ind w:left="6480" w:hanging="360"/>
      </w:pPr>
      <w:rPr>
        <w:rFonts w:ascii="Wingdings" w:hAnsi="Wingdings" w:hint="default"/>
      </w:rPr>
    </w:lvl>
  </w:abstractNum>
  <w:abstractNum w:abstractNumId="13" w15:restartNumberingAfterBreak="0">
    <w:nsid w:val="1B2A3EF1"/>
    <w:multiLevelType w:val="hybridMultilevel"/>
    <w:tmpl w:val="2D22BED4"/>
    <w:lvl w:ilvl="0" w:tplc="3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4"/>
      <w:numFmt w:val="bullet"/>
      <w:lvlText w:val="•"/>
      <w:lvlJc w:val="left"/>
      <w:pPr>
        <w:ind w:left="2880" w:hanging="360"/>
      </w:pPr>
      <w:rPr>
        <w:rFonts w:ascii="Times New Roman" w:eastAsia="Calibri" w:hAnsi="Times New Roman"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E8FD817"/>
    <w:multiLevelType w:val="hybridMultilevel"/>
    <w:tmpl w:val="FFFFFFFF"/>
    <w:lvl w:ilvl="0" w:tplc="22B042D8">
      <w:start w:val="1"/>
      <w:numFmt w:val="bullet"/>
      <w:lvlText w:val=""/>
      <w:lvlJc w:val="left"/>
      <w:pPr>
        <w:ind w:left="720" w:hanging="360"/>
      </w:pPr>
      <w:rPr>
        <w:rFonts w:ascii="Symbol" w:hAnsi="Symbol" w:hint="default"/>
      </w:rPr>
    </w:lvl>
    <w:lvl w:ilvl="1" w:tplc="B38A3E3A">
      <w:start w:val="1"/>
      <w:numFmt w:val="bullet"/>
      <w:lvlText w:val="o"/>
      <w:lvlJc w:val="left"/>
      <w:pPr>
        <w:ind w:left="1440" w:hanging="360"/>
      </w:pPr>
      <w:rPr>
        <w:rFonts w:ascii="Courier New" w:hAnsi="Courier New" w:hint="default"/>
      </w:rPr>
    </w:lvl>
    <w:lvl w:ilvl="2" w:tplc="9A2051F4">
      <w:start w:val="1"/>
      <w:numFmt w:val="bullet"/>
      <w:lvlText w:val=""/>
      <w:lvlJc w:val="left"/>
      <w:pPr>
        <w:ind w:left="2160" w:hanging="360"/>
      </w:pPr>
      <w:rPr>
        <w:rFonts w:ascii="Wingdings" w:hAnsi="Wingdings" w:hint="default"/>
      </w:rPr>
    </w:lvl>
    <w:lvl w:ilvl="3" w:tplc="895C178E">
      <w:start w:val="1"/>
      <w:numFmt w:val="bullet"/>
      <w:lvlText w:val=""/>
      <w:lvlJc w:val="left"/>
      <w:pPr>
        <w:ind w:left="2880" w:hanging="360"/>
      </w:pPr>
      <w:rPr>
        <w:rFonts w:ascii="Symbol" w:hAnsi="Symbol" w:hint="default"/>
      </w:rPr>
    </w:lvl>
    <w:lvl w:ilvl="4" w:tplc="F0A4722E">
      <w:start w:val="1"/>
      <w:numFmt w:val="bullet"/>
      <w:lvlText w:val="o"/>
      <w:lvlJc w:val="left"/>
      <w:pPr>
        <w:ind w:left="3600" w:hanging="360"/>
      </w:pPr>
      <w:rPr>
        <w:rFonts w:ascii="Courier New" w:hAnsi="Courier New" w:hint="default"/>
      </w:rPr>
    </w:lvl>
    <w:lvl w:ilvl="5" w:tplc="AB347624">
      <w:start w:val="1"/>
      <w:numFmt w:val="bullet"/>
      <w:lvlText w:val=""/>
      <w:lvlJc w:val="left"/>
      <w:pPr>
        <w:ind w:left="4320" w:hanging="360"/>
      </w:pPr>
      <w:rPr>
        <w:rFonts w:ascii="Wingdings" w:hAnsi="Wingdings" w:hint="default"/>
      </w:rPr>
    </w:lvl>
    <w:lvl w:ilvl="6" w:tplc="D028496A">
      <w:start w:val="1"/>
      <w:numFmt w:val="bullet"/>
      <w:lvlText w:val=""/>
      <w:lvlJc w:val="left"/>
      <w:pPr>
        <w:ind w:left="5040" w:hanging="360"/>
      </w:pPr>
      <w:rPr>
        <w:rFonts w:ascii="Symbol" w:hAnsi="Symbol" w:hint="default"/>
      </w:rPr>
    </w:lvl>
    <w:lvl w:ilvl="7" w:tplc="E05836DA">
      <w:start w:val="1"/>
      <w:numFmt w:val="bullet"/>
      <w:lvlText w:val="o"/>
      <w:lvlJc w:val="left"/>
      <w:pPr>
        <w:ind w:left="5760" w:hanging="360"/>
      </w:pPr>
      <w:rPr>
        <w:rFonts w:ascii="Courier New" w:hAnsi="Courier New" w:hint="default"/>
      </w:rPr>
    </w:lvl>
    <w:lvl w:ilvl="8" w:tplc="D5802BB2">
      <w:start w:val="1"/>
      <w:numFmt w:val="bullet"/>
      <w:lvlText w:val=""/>
      <w:lvlJc w:val="left"/>
      <w:pPr>
        <w:ind w:left="6480" w:hanging="360"/>
      </w:pPr>
      <w:rPr>
        <w:rFonts w:ascii="Wingdings" w:hAnsi="Wingdings" w:hint="default"/>
      </w:rPr>
    </w:lvl>
  </w:abstractNum>
  <w:abstractNum w:abstractNumId="15" w15:restartNumberingAfterBreak="0">
    <w:nsid w:val="1F2E7072"/>
    <w:multiLevelType w:val="hybridMultilevel"/>
    <w:tmpl w:val="11B22E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0DA7057"/>
    <w:multiLevelType w:val="multilevel"/>
    <w:tmpl w:val="2E942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6A2926"/>
    <w:multiLevelType w:val="hybridMultilevel"/>
    <w:tmpl w:val="8A0C589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580479E"/>
    <w:multiLevelType w:val="hybridMultilevel"/>
    <w:tmpl w:val="922E679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5DE5ECA"/>
    <w:multiLevelType w:val="multilevel"/>
    <w:tmpl w:val="76366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441370"/>
    <w:multiLevelType w:val="hybridMultilevel"/>
    <w:tmpl w:val="E9F4F05E"/>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30C92BC6"/>
    <w:multiLevelType w:val="hybridMultilevel"/>
    <w:tmpl w:val="FFFFFFFF"/>
    <w:lvl w:ilvl="0" w:tplc="7F0217EA">
      <w:start w:val="1"/>
      <w:numFmt w:val="decimal"/>
      <w:lvlText w:val="%1."/>
      <w:lvlJc w:val="left"/>
      <w:pPr>
        <w:ind w:left="720" w:hanging="360"/>
      </w:pPr>
    </w:lvl>
    <w:lvl w:ilvl="1" w:tplc="E6ECA690">
      <w:start w:val="1"/>
      <w:numFmt w:val="lowerLetter"/>
      <w:lvlText w:val="%2."/>
      <w:lvlJc w:val="left"/>
      <w:pPr>
        <w:ind w:left="1440" w:hanging="360"/>
      </w:pPr>
    </w:lvl>
    <w:lvl w:ilvl="2" w:tplc="901C0D88">
      <w:start w:val="1"/>
      <w:numFmt w:val="lowerRoman"/>
      <w:lvlText w:val="%3."/>
      <w:lvlJc w:val="right"/>
      <w:pPr>
        <w:ind w:left="2160" w:hanging="180"/>
      </w:pPr>
    </w:lvl>
    <w:lvl w:ilvl="3" w:tplc="87CAE31A">
      <w:start w:val="1"/>
      <w:numFmt w:val="decimal"/>
      <w:lvlText w:val="%4."/>
      <w:lvlJc w:val="left"/>
      <w:pPr>
        <w:ind w:left="2880" w:hanging="360"/>
      </w:pPr>
    </w:lvl>
    <w:lvl w:ilvl="4" w:tplc="E9BA2268">
      <w:start w:val="1"/>
      <w:numFmt w:val="lowerLetter"/>
      <w:lvlText w:val="%5."/>
      <w:lvlJc w:val="left"/>
      <w:pPr>
        <w:ind w:left="3600" w:hanging="360"/>
      </w:pPr>
    </w:lvl>
    <w:lvl w:ilvl="5" w:tplc="44668C34">
      <w:start w:val="1"/>
      <w:numFmt w:val="lowerRoman"/>
      <w:lvlText w:val="%6."/>
      <w:lvlJc w:val="right"/>
      <w:pPr>
        <w:ind w:left="4320" w:hanging="180"/>
      </w:pPr>
    </w:lvl>
    <w:lvl w:ilvl="6" w:tplc="463E131C">
      <w:start w:val="1"/>
      <w:numFmt w:val="decimal"/>
      <w:lvlText w:val="%7."/>
      <w:lvlJc w:val="left"/>
      <w:pPr>
        <w:ind w:left="5040" w:hanging="360"/>
      </w:pPr>
    </w:lvl>
    <w:lvl w:ilvl="7" w:tplc="70807B92">
      <w:start w:val="1"/>
      <w:numFmt w:val="lowerLetter"/>
      <w:lvlText w:val="%8."/>
      <w:lvlJc w:val="left"/>
      <w:pPr>
        <w:ind w:left="5760" w:hanging="360"/>
      </w:pPr>
    </w:lvl>
    <w:lvl w:ilvl="8" w:tplc="F71C97B8">
      <w:start w:val="1"/>
      <w:numFmt w:val="lowerRoman"/>
      <w:lvlText w:val="%9."/>
      <w:lvlJc w:val="right"/>
      <w:pPr>
        <w:ind w:left="6480" w:hanging="180"/>
      </w:pPr>
    </w:lvl>
  </w:abstractNum>
  <w:abstractNum w:abstractNumId="22" w15:restartNumberingAfterBreak="0">
    <w:nsid w:val="3354F69E"/>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3" w15:restartNumberingAfterBreak="0">
    <w:nsid w:val="35C075B5"/>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37AE5A91"/>
    <w:multiLevelType w:val="multilevel"/>
    <w:tmpl w:val="6FDAA21A"/>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38F13B49"/>
    <w:multiLevelType w:val="hybridMultilevel"/>
    <w:tmpl w:val="655258CE"/>
    <w:lvl w:ilvl="0" w:tplc="FFFFFFFF">
      <w:numFmt w:val="none"/>
      <w:pStyle w:val="ListParagraph"/>
      <w:lvlText w:val=""/>
      <w:lvlJc w:val="left"/>
      <w:pPr>
        <w:tabs>
          <w:tab w:val="num" w:pos="360"/>
        </w:tabs>
      </w:pPr>
    </w:lvl>
    <w:lvl w:ilvl="1" w:tplc="B052B9C6">
      <w:start w:val="1"/>
      <w:numFmt w:val="bullet"/>
      <w:lvlText w:val="o"/>
      <w:lvlJc w:val="left"/>
      <w:pPr>
        <w:ind w:left="144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2" w:tplc="831C6E08">
      <w:start w:val="1"/>
      <w:numFmt w:val="bullet"/>
      <w:lvlText w:val="▪"/>
      <w:lvlJc w:val="left"/>
      <w:pPr>
        <w:ind w:left="216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3" w:tplc="C4CEC688">
      <w:start w:val="1"/>
      <w:numFmt w:val="bullet"/>
      <w:lvlText w:val="•"/>
      <w:lvlJc w:val="left"/>
      <w:pPr>
        <w:ind w:left="28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4" w:tplc="F43E9950">
      <w:start w:val="1"/>
      <w:numFmt w:val="bullet"/>
      <w:lvlText w:val="o"/>
      <w:lvlJc w:val="left"/>
      <w:pPr>
        <w:ind w:left="360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5" w:tplc="09C66DB2">
      <w:start w:val="1"/>
      <w:numFmt w:val="bullet"/>
      <w:lvlText w:val="▪"/>
      <w:lvlJc w:val="left"/>
      <w:pPr>
        <w:ind w:left="432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6" w:tplc="BE16CAB2">
      <w:start w:val="1"/>
      <w:numFmt w:val="bullet"/>
      <w:lvlText w:val="•"/>
      <w:lvlJc w:val="left"/>
      <w:pPr>
        <w:ind w:left="504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7" w:tplc="C29A0130">
      <w:start w:val="1"/>
      <w:numFmt w:val="bullet"/>
      <w:lvlText w:val="o"/>
      <w:lvlJc w:val="left"/>
      <w:pPr>
        <w:ind w:left="576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8" w:tplc="081EB62E">
      <w:start w:val="1"/>
      <w:numFmt w:val="bullet"/>
      <w:lvlText w:val="▪"/>
      <w:lvlJc w:val="left"/>
      <w:pPr>
        <w:ind w:left="64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abstractNum>
  <w:abstractNum w:abstractNumId="26" w15:restartNumberingAfterBreak="0">
    <w:nsid w:val="3CA371AF"/>
    <w:multiLevelType w:val="hybridMultilevel"/>
    <w:tmpl w:val="1D26B3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3CAB1A7C"/>
    <w:multiLevelType w:val="multilevel"/>
    <w:tmpl w:val="7602B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645DFC"/>
    <w:multiLevelType w:val="hybridMultilevel"/>
    <w:tmpl w:val="A820626A"/>
    <w:lvl w:ilvl="0" w:tplc="34090001">
      <w:start w:val="1"/>
      <w:numFmt w:val="bullet"/>
      <w:lvlText w:val=""/>
      <w:lvlJc w:val="left"/>
      <w:pPr>
        <w:ind w:left="786" w:hanging="360"/>
      </w:pPr>
      <w:rPr>
        <w:rFonts w:ascii="Symbol" w:hAnsi="Symbol" w:hint="default"/>
      </w:rPr>
    </w:lvl>
    <w:lvl w:ilvl="1" w:tplc="34090003">
      <w:start w:val="1"/>
      <w:numFmt w:val="bullet"/>
      <w:lvlText w:val="o"/>
      <w:lvlJc w:val="left"/>
      <w:pPr>
        <w:ind w:left="1506" w:hanging="360"/>
      </w:pPr>
      <w:rPr>
        <w:rFonts w:ascii="Courier New" w:hAnsi="Courier New" w:cs="Courier New" w:hint="default"/>
      </w:rPr>
    </w:lvl>
    <w:lvl w:ilvl="2" w:tplc="34090005" w:tentative="1">
      <w:start w:val="1"/>
      <w:numFmt w:val="bullet"/>
      <w:lvlText w:val=""/>
      <w:lvlJc w:val="left"/>
      <w:pPr>
        <w:ind w:left="2226" w:hanging="360"/>
      </w:pPr>
      <w:rPr>
        <w:rFonts w:ascii="Wingdings" w:hAnsi="Wingdings" w:hint="default"/>
      </w:rPr>
    </w:lvl>
    <w:lvl w:ilvl="3" w:tplc="34090001" w:tentative="1">
      <w:start w:val="1"/>
      <w:numFmt w:val="bullet"/>
      <w:lvlText w:val=""/>
      <w:lvlJc w:val="left"/>
      <w:pPr>
        <w:ind w:left="2946" w:hanging="360"/>
      </w:pPr>
      <w:rPr>
        <w:rFonts w:ascii="Symbol" w:hAnsi="Symbol" w:hint="default"/>
      </w:rPr>
    </w:lvl>
    <w:lvl w:ilvl="4" w:tplc="34090003" w:tentative="1">
      <w:start w:val="1"/>
      <w:numFmt w:val="bullet"/>
      <w:lvlText w:val="o"/>
      <w:lvlJc w:val="left"/>
      <w:pPr>
        <w:ind w:left="3666" w:hanging="360"/>
      </w:pPr>
      <w:rPr>
        <w:rFonts w:ascii="Courier New" w:hAnsi="Courier New" w:cs="Courier New" w:hint="default"/>
      </w:rPr>
    </w:lvl>
    <w:lvl w:ilvl="5" w:tplc="34090005" w:tentative="1">
      <w:start w:val="1"/>
      <w:numFmt w:val="bullet"/>
      <w:lvlText w:val=""/>
      <w:lvlJc w:val="left"/>
      <w:pPr>
        <w:ind w:left="4386" w:hanging="360"/>
      </w:pPr>
      <w:rPr>
        <w:rFonts w:ascii="Wingdings" w:hAnsi="Wingdings" w:hint="default"/>
      </w:rPr>
    </w:lvl>
    <w:lvl w:ilvl="6" w:tplc="34090001" w:tentative="1">
      <w:start w:val="1"/>
      <w:numFmt w:val="bullet"/>
      <w:lvlText w:val=""/>
      <w:lvlJc w:val="left"/>
      <w:pPr>
        <w:ind w:left="5106" w:hanging="360"/>
      </w:pPr>
      <w:rPr>
        <w:rFonts w:ascii="Symbol" w:hAnsi="Symbol" w:hint="default"/>
      </w:rPr>
    </w:lvl>
    <w:lvl w:ilvl="7" w:tplc="34090003" w:tentative="1">
      <w:start w:val="1"/>
      <w:numFmt w:val="bullet"/>
      <w:lvlText w:val="o"/>
      <w:lvlJc w:val="left"/>
      <w:pPr>
        <w:ind w:left="5826" w:hanging="360"/>
      </w:pPr>
      <w:rPr>
        <w:rFonts w:ascii="Courier New" w:hAnsi="Courier New" w:cs="Courier New" w:hint="default"/>
      </w:rPr>
    </w:lvl>
    <w:lvl w:ilvl="8" w:tplc="34090005" w:tentative="1">
      <w:start w:val="1"/>
      <w:numFmt w:val="bullet"/>
      <w:lvlText w:val=""/>
      <w:lvlJc w:val="left"/>
      <w:pPr>
        <w:ind w:left="6546" w:hanging="360"/>
      </w:pPr>
      <w:rPr>
        <w:rFonts w:ascii="Wingdings" w:hAnsi="Wingdings" w:hint="default"/>
      </w:rPr>
    </w:lvl>
  </w:abstractNum>
  <w:abstractNum w:abstractNumId="29" w15:restartNumberingAfterBreak="0">
    <w:nsid w:val="42782AF8"/>
    <w:multiLevelType w:val="hybridMultilevel"/>
    <w:tmpl w:val="FFFFFFFF"/>
    <w:lvl w:ilvl="0" w:tplc="6EF88F4C">
      <w:start w:val="1"/>
      <w:numFmt w:val="bullet"/>
      <w:lvlText w:val=""/>
      <w:lvlJc w:val="left"/>
      <w:pPr>
        <w:ind w:left="720" w:hanging="360"/>
      </w:pPr>
      <w:rPr>
        <w:rFonts w:ascii="Symbol" w:hAnsi="Symbol" w:hint="default"/>
      </w:rPr>
    </w:lvl>
    <w:lvl w:ilvl="1" w:tplc="BBB821DC">
      <w:start w:val="1"/>
      <w:numFmt w:val="bullet"/>
      <w:lvlText w:val="o"/>
      <w:lvlJc w:val="left"/>
      <w:pPr>
        <w:ind w:left="1440" w:hanging="360"/>
      </w:pPr>
      <w:rPr>
        <w:rFonts w:ascii="Courier New" w:hAnsi="Courier New" w:hint="default"/>
      </w:rPr>
    </w:lvl>
    <w:lvl w:ilvl="2" w:tplc="37CABA28">
      <w:start w:val="1"/>
      <w:numFmt w:val="bullet"/>
      <w:lvlText w:val=""/>
      <w:lvlJc w:val="left"/>
      <w:pPr>
        <w:ind w:left="2160" w:hanging="360"/>
      </w:pPr>
      <w:rPr>
        <w:rFonts w:ascii="Wingdings" w:hAnsi="Wingdings" w:hint="default"/>
      </w:rPr>
    </w:lvl>
    <w:lvl w:ilvl="3" w:tplc="0518B3DC">
      <w:start w:val="1"/>
      <w:numFmt w:val="bullet"/>
      <w:lvlText w:val=""/>
      <w:lvlJc w:val="left"/>
      <w:pPr>
        <w:ind w:left="2880" w:hanging="360"/>
      </w:pPr>
      <w:rPr>
        <w:rFonts w:ascii="Symbol" w:hAnsi="Symbol" w:hint="default"/>
      </w:rPr>
    </w:lvl>
    <w:lvl w:ilvl="4" w:tplc="AE30F0B4">
      <w:start w:val="1"/>
      <w:numFmt w:val="bullet"/>
      <w:lvlText w:val="o"/>
      <w:lvlJc w:val="left"/>
      <w:pPr>
        <w:ind w:left="3600" w:hanging="360"/>
      </w:pPr>
      <w:rPr>
        <w:rFonts w:ascii="Courier New" w:hAnsi="Courier New" w:hint="default"/>
      </w:rPr>
    </w:lvl>
    <w:lvl w:ilvl="5" w:tplc="EEFAB5D2">
      <w:start w:val="1"/>
      <w:numFmt w:val="bullet"/>
      <w:lvlText w:val=""/>
      <w:lvlJc w:val="left"/>
      <w:pPr>
        <w:ind w:left="4320" w:hanging="360"/>
      </w:pPr>
      <w:rPr>
        <w:rFonts w:ascii="Wingdings" w:hAnsi="Wingdings" w:hint="default"/>
      </w:rPr>
    </w:lvl>
    <w:lvl w:ilvl="6" w:tplc="C030935E">
      <w:start w:val="1"/>
      <w:numFmt w:val="bullet"/>
      <w:lvlText w:val=""/>
      <w:lvlJc w:val="left"/>
      <w:pPr>
        <w:ind w:left="5040" w:hanging="360"/>
      </w:pPr>
      <w:rPr>
        <w:rFonts w:ascii="Symbol" w:hAnsi="Symbol" w:hint="default"/>
      </w:rPr>
    </w:lvl>
    <w:lvl w:ilvl="7" w:tplc="FBA2190E">
      <w:start w:val="1"/>
      <w:numFmt w:val="bullet"/>
      <w:lvlText w:val="o"/>
      <w:lvlJc w:val="left"/>
      <w:pPr>
        <w:ind w:left="5760" w:hanging="360"/>
      </w:pPr>
      <w:rPr>
        <w:rFonts w:ascii="Courier New" w:hAnsi="Courier New" w:hint="default"/>
      </w:rPr>
    </w:lvl>
    <w:lvl w:ilvl="8" w:tplc="8F4AB290">
      <w:start w:val="1"/>
      <w:numFmt w:val="bullet"/>
      <w:lvlText w:val=""/>
      <w:lvlJc w:val="left"/>
      <w:pPr>
        <w:ind w:left="6480" w:hanging="360"/>
      </w:pPr>
      <w:rPr>
        <w:rFonts w:ascii="Wingdings" w:hAnsi="Wingdings" w:hint="default"/>
      </w:rPr>
    </w:lvl>
  </w:abstractNum>
  <w:abstractNum w:abstractNumId="30" w15:restartNumberingAfterBreak="0">
    <w:nsid w:val="43F0D484"/>
    <w:multiLevelType w:val="hybridMultilevel"/>
    <w:tmpl w:val="FFFFFFFF"/>
    <w:lvl w:ilvl="0" w:tplc="B92C7076">
      <w:start w:val="1"/>
      <w:numFmt w:val="decimal"/>
      <w:lvlText w:val="%1."/>
      <w:lvlJc w:val="left"/>
      <w:pPr>
        <w:ind w:left="720" w:hanging="360"/>
      </w:pPr>
    </w:lvl>
    <w:lvl w:ilvl="1" w:tplc="E8D4C2FE">
      <w:start w:val="1"/>
      <w:numFmt w:val="lowerLetter"/>
      <w:lvlText w:val="%2."/>
      <w:lvlJc w:val="left"/>
      <w:pPr>
        <w:ind w:left="1440" w:hanging="360"/>
      </w:pPr>
    </w:lvl>
    <w:lvl w:ilvl="2" w:tplc="059C9500">
      <w:start w:val="1"/>
      <w:numFmt w:val="lowerRoman"/>
      <w:lvlText w:val="%3."/>
      <w:lvlJc w:val="right"/>
      <w:pPr>
        <w:ind w:left="2160" w:hanging="180"/>
      </w:pPr>
    </w:lvl>
    <w:lvl w:ilvl="3" w:tplc="BCBC2E1A">
      <w:start w:val="1"/>
      <w:numFmt w:val="decimal"/>
      <w:lvlText w:val="%4."/>
      <w:lvlJc w:val="left"/>
      <w:pPr>
        <w:ind w:left="2880" w:hanging="360"/>
      </w:pPr>
    </w:lvl>
    <w:lvl w:ilvl="4" w:tplc="001A6420">
      <w:start w:val="1"/>
      <w:numFmt w:val="lowerLetter"/>
      <w:lvlText w:val="%5."/>
      <w:lvlJc w:val="left"/>
      <w:pPr>
        <w:ind w:left="3600" w:hanging="360"/>
      </w:pPr>
    </w:lvl>
    <w:lvl w:ilvl="5" w:tplc="9AB21346">
      <w:start w:val="1"/>
      <w:numFmt w:val="lowerRoman"/>
      <w:lvlText w:val="%6."/>
      <w:lvlJc w:val="right"/>
      <w:pPr>
        <w:ind w:left="4320" w:hanging="180"/>
      </w:pPr>
    </w:lvl>
    <w:lvl w:ilvl="6" w:tplc="EAF2E4C0">
      <w:start w:val="1"/>
      <w:numFmt w:val="decimal"/>
      <w:lvlText w:val="%7."/>
      <w:lvlJc w:val="left"/>
      <w:pPr>
        <w:ind w:left="5040" w:hanging="360"/>
      </w:pPr>
    </w:lvl>
    <w:lvl w:ilvl="7" w:tplc="4002E146">
      <w:start w:val="1"/>
      <w:numFmt w:val="lowerLetter"/>
      <w:lvlText w:val="%8."/>
      <w:lvlJc w:val="left"/>
      <w:pPr>
        <w:ind w:left="5760" w:hanging="360"/>
      </w:pPr>
    </w:lvl>
    <w:lvl w:ilvl="8" w:tplc="C044A2BA">
      <w:start w:val="1"/>
      <w:numFmt w:val="lowerRoman"/>
      <w:lvlText w:val="%9."/>
      <w:lvlJc w:val="right"/>
      <w:pPr>
        <w:ind w:left="6480" w:hanging="180"/>
      </w:pPr>
    </w:lvl>
  </w:abstractNum>
  <w:abstractNum w:abstractNumId="31" w15:restartNumberingAfterBreak="0">
    <w:nsid w:val="48E777AE"/>
    <w:multiLevelType w:val="hybridMultilevel"/>
    <w:tmpl w:val="B22CEEAA"/>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2" w15:restartNumberingAfterBreak="0">
    <w:nsid w:val="541437AD"/>
    <w:multiLevelType w:val="hybridMultilevel"/>
    <w:tmpl w:val="FFFFFFFF"/>
    <w:lvl w:ilvl="0" w:tplc="8B5AA122">
      <w:start w:val="1"/>
      <w:numFmt w:val="bullet"/>
      <w:lvlText w:val=""/>
      <w:lvlJc w:val="left"/>
      <w:pPr>
        <w:ind w:left="720" w:hanging="360"/>
      </w:pPr>
      <w:rPr>
        <w:rFonts w:ascii="Symbol" w:hAnsi="Symbol" w:hint="default"/>
      </w:rPr>
    </w:lvl>
    <w:lvl w:ilvl="1" w:tplc="36AE3734">
      <w:start w:val="1"/>
      <w:numFmt w:val="bullet"/>
      <w:lvlText w:val="o"/>
      <w:lvlJc w:val="left"/>
      <w:pPr>
        <w:ind w:left="1440" w:hanging="360"/>
      </w:pPr>
      <w:rPr>
        <w:rFonts w:ascii="Courier New" w:hAnsi="Courier New" w:hint="default"/>
      </w:rPr>
    </w:lvl>
    <w:lvl w:ilvl="2" w:tplc="54989B86">
      <w:start w:val="1"/>
      <w:numFmt w:val="bullet"/>
      <w:lvlText w:val=""/>
      <w:lvlJc w:val="left"/>
      <w:pPr>
        <w:ind w:left="2160" w:hanging="360"/>
      </w:pPr>
      <w:rPr>
        <w:rFonts w:ascii="Wingdings" w:hAnsi="Wingdings" w:hint="default"/>
      </w:rPr>
    </w:lvl>
    <w:lvl w:ilvl="3" w:tplc="DDB4F2F8">
      <w:start w:val="1"/>
      <w:numFmt w:val="bullet"/>
      <w:lvlText w:val=""/>
      <w:lvlJc w:val="left"/>
      <w:pPr>
        <w:ind w:left="2880" w:hanging="360"/>
      </w:pPr>
      <w:rPr>
        <w:rFonts w:ascii="Symbol" w:hAnsi="Symbol" w:hint="default"/>
      </w:rPr>
    </w:lvl>
    <w:lvl w:ilvl="4" w:tplc="A4AAAF36">
      <w:start w:val="1"/>
      <w:numFmt w:val="bullet"/>
      <w:lvlText w:val="o"/>
      <w:lvlJc w:val="left"/>
      <w:pPr>
        <w:ind w:left="3600" w:hanging="360"/>
      </w:pPr>
      <w:rPr>
        <w:rFonts w:ascii="Courier New" w:hAnsi="Courier New" w:hint="default"/>
      </w:rPr>
    </w:lvl>
    <w:lvl w:ilvl="5" w:tplc="277C127A">
      <w:start w:val="1"/>
      <w:numFmt w:val="bullet"/>
      <w:lvlText w:val=""/>
      <w:lvlJc w:val="left"/>
      <w:pPr>
        <w:ind w:left="4320" w:hanging="360"/>
      </w:pPr>
      <w:rPr>
        <w:rFonts w:ascii="Wingdings" w:hAnsi="Wingdings" w:hint="default"/>
      </w:rPr>
    </w:lvl>
    <w:lvl w:ilvl="6" w:tplc="44A4BAFC">
      <w:start w:val="1"/>
      <w:numFmt w:val="bullet"/>
      <w:lvlText w:val=""/>
      <w:lvlJc w:val="left"/>
      <w:pPr>
        <w:ind w:left="5040" w:hanging="360"/>
      </w:pPr>
      <w:rPr>
        <w:rFonts w:ascii="Symbol" w:hAnsi="Symbol" w:hint="default"/>
      </w:rPr>
    </w:lvl>
    <w:lvl w:ilvl="7" w:tplc="CFAEC4F8">
      <w:start w:val="1"/>
      <w:numFmt w:val="bullet"/>
      <w:lvlText w:val="o"/>
      <w:lvlJc w:val="left"/>
      <w:pPr>
        <w:ind w:left="5760" w:hanging="360"/>
      </w:pPr>
      <w:rPr>
        <w:rFonts w:ascii="Courier New" w:hAnsi="Courier New" w:hint="default"/>
      </w:rPr>
    </w:lvl>
    <w:lvl w:ilvl="8" w:tplc="FE86277C">
      <w:start w:val="1"/>
      <w:numFmt w:val="bullet"/>
      <w:lvlText w:val=""/>
      <w:lvlJc w:val="left"/>
      <w:pPr>
        <w:ind w:left="6480" w:hanging="360"/>
      </w:pPr>
      <w:rPr>
        <w:rFonts w:ascii="Wingdings" w:hAnsi="Wingdings" w:hint="default"/>
      </w:rPr>
    </w:lvl>
  </w:abstractNum>
  <w:abstractNum w:abstractNumId="33" w15:restartNumberingAfterBreak="0">
    <w:nsid w:val="5627541F"/>
    <w:multiLevelType w:val="hybridMultilevel"/>
    <w:tmpl w:val="396676D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581A7C69"/>
    <w:multiLevelType w:val="hybridMultilevel"/>
    <w:tmpl w:val="FFFFFFFF"/>
    <w:lvl w:ilvl="0" w:tplc="C6EE1F80">
      <w:start w:val="1"/>
      <w:numFmt w:val="decimal"/>
      <w:lvlText w:val="%1."/>
      <w:lvlJc w:val="left"/>
      <w:pPr>
        <w:ind w:left="720" w:hanging="360"/>
      </w:pPr>
    </w:lvl>
    <w:lvl w:ilvl="1" w:tplc="E07A3FFE">
      <w:start w:val="1"/>
      <w:numFmt w:val="lowerLetter"/>
      <w:lvlText w:val="%2."/>
      <w:lvlJc w:val="left"/>
      <w:pPr>
        <w:ind w:left="1440" w:hanging="360"/>
      </w:pPr>
    </w:lvl>
    <w:lvl w:ilvl="2" w:tplc="79B21908">
      <w:start w:val="1"/>
      <w:numFmt w:val="lowerRoman"/>
      <w:lvlText w:val="%3."/>
      <w:lvlJc w:val="right"/>
      <w:pPr>
        <w:ind w:left="2160" w:hanging="180"/>
      </w:pPr>
    </w:lvl>
    <w:lvl w:ilvl="3" w:tplc="B2B0B9DA">
      <w:start w:val="1"/>
      <w:numFmt w:val="decimal"/>
      <w:lvlText w:val="%4."/>
      <w:lvlJc w:val="left"/>
      <w:pPr>
        <w:ind w:left="2880" w:hanging="360"/>
      </w:pPr>
    </w:lvl>
    <w:lvl w:ilvl="4" w:tplc="4EC65E44">
      <w:start w:val="1"/>
      <w:numFmt w:val="lowerLetter"/>
      <w:lvlText w:val="%5."/>
      <w:lvlJc w:val="left"/>
      <w:pPr>
        <w:ind w:left="3600" w:hanging="360"/>
      </w:pPr>
    </w:lvl>
    <w:lvl w:ilvl="5" w:tplc="B5A887B0">
      <w:start w:val="1"/>
      <w:numFmt w:val="lowerRoman"/>
      <w:lvlText w:val="%6."/>
      <w:lvlJc w:val="right"/>
      <w:pPr>
        <w:ind w:left="4320" w:hanging="180"/>
      </w:pPr>
    </w:lvl>
    <w:lvl w:ilvl="6" w:tplc="E59ACE72">
      <w:start w:val="1"/>
      <w:numFmt w:val="decimal"/>
      <w:lvlText w:val="%7."/>
      <w:lvlJc w:val="left"/>
      <w:pPr>
        <w:ind w:left="5040" w:hanging="360"/>
      </w:pPr>
    </w:lvl>
    <w:lvl w:ilvl="7" w:tplc="66B24B74">
      <w:start w:val="1"/>
      <w:numFmt w:val="lowerLetter"/>
      <w:lvlText w:val="%8."/>
      <w:lvlJc w:val="left"/>
      <w:pPr>
        <w:ind w:left="5760" w:hanging="360"/>
      </w:pPr>
    </w:lvl>
    <w:lvl w:ilvl="8" w:tplc="1B141FD8">
      <w:start w:val="1"/>
      <w:numFmt w:val="lowerRoman"/>
      <w:lvlText w:val="%9."/>
      <w:lvlJc w:val="right"/>
      <w:pPr>
        <w:ind w:left="6480" w:hanging="180"/>
      </w:pPr>
    </w:lvl>
  </w:abstractNum>
  <w:abstractNum w:abstractNumId="35" w15:restartNumberingAfterBreak="0">
    <w:nsid w:val="5A081B07"/>
    <w:multiLevelType w:val="hybridMultilevel"/>
    <w:tmpl w:val="37DC488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5A3CDCAA"/>
    <w:multiLevelType w:val="hybridMultilevel"/>
    <w:tmpl w:val="FFFFFFFF"/>
    <w:lvl w:ilvl="0" w:tplc="B5646548">
      <w:start w:val="1"/>
      <w:numFmt w:val="decimal"/>
      <w:lvlText w:val="%1."/>
      <w:lvlJc w:val="left"/>
      <w:pPr>
        <w:ind w:left="1080" w:hanging="360"/>
      </w:pPr>
    </w:lvl>
    <w:lvl w:ilvl="1" w:tplc="EA7C41D0">
      <w:start w:val="1"/>
      <w:numFmt w:val="lowerLetter"/>
      <w:lvlText w:val="%2."/>
      <w:lvlJc w:val="left"/>
      <w:pPr>
        <w:ind w:left="1440" w:hanging="360"/>
      </w:pPr>
    </w:lvl>
    <w:lvl w:ilvl="2" w:tplc="176CF1A4">
      <w:start w:val="1"/>
      <w:numFmt w:val="lowerRoman"/>
      <w:lvlText w:val="%3."/>
      <w:lvlJc w:val="right"/>
      <w:pPr>
        <w:ind w:left="2160" w:hanging="180"/>
      </w:pPr>
    </w:lvl>
    <w:lvl w:ilvl="3" w:tplc="E2A449EE">
      <w:start w:val="1"/>
      <w:numFmt w:val="decimal"/>
      <w:lvlText w:val="%4."/>
      <w:lvlJc w:val="left"/>
      <w:pPr>
        <w:ind w:left="2880" w:hanging="360"/>
      </w:pPr>
    </w:lvl>
    <w:lvl w:ilvl="4" w:tplc="A74A6F7E">
      <w:start w:val="1"/>
      <w:numFmt w:val="lowerLetter"/>
      <w:lvlText w:val="%5."/>
      <w:lvlJc w:val="left"/>
      <w:pPr>
        <w:ind w:left="3600" w:hanging="360"/>
      </w:pPr>
    </w:lvl>
    <w:lvl w:ilvl="5" w:tplc="AE1018F4">
      <w:start w:val="1"/>
      <w:numFmt w:val="lowerRoman"/>
      <w:lvlText w:val="%6."/>
      <w:lvlJc w:val="right"/>
      <w:pPr>
        <w:ind w:left="4320" w:hanging="180"/>
      </w:pPr>
    </w:lvl>
    <w:lvl w:ilvl="6" w:tplc="C80059F4">
      <w:start w:val="1"/>
      <w:numFmt w:val="decimal"/>
      <w:lvlText w:val="%7."/>
      <w:lvlJc w:val="left"/>
      <w:pPr>
        <w:ind w:left="5040" w:hanging="360"/>
      </w:pPr>
    </w:lvl>
    <w:lvl w:ilvl="7" w:tplc="3BDCC81A">
      <w:start w:val="1"/>
      <w:numFmt w:val="lowerLetter"/>
      <w:lvlText w:val="%8."/>
      <w:lvlJc w:val="left"/>
      <w:pPr>
        <w:ind w:left="5760" w:hanging="360"/>
      </w:pPr>
    </w:lvl>
    <w:lvl w:ilvl="8" w:tplc="162CDE90">
      <w:start w:val="1"/>
      <w:numFmt w:val="lowerRoman"/>
      <w:lvlText w:val="%9."/>
      <w:lvlJc w:val="right"/>
      <w:pPr>
        <w:ind w:left="6480" w:hanging="180"/>
      </w:pPr>
    </w:lvl>
  </w:abstractNum>
  <w:abstractNum w:abstractNumId="37" w15:restartNumberingAfterBreak="0">
    <w:nsid w:val="5B156F27"/>
    <w:multiLevelType w:val="hybridMultilevel"/>
    <w:tmpl w:val="FFFFFFFF"/>
    <w:lvl w:ilvl="0" w:tplc="28D28C0A">
      <w:start w:val="1"/>
      <w:numFmt w:val="decimal"/>
      <w:lvlText w:val="%1."/>
      <w:lvlJc w:val="left"/>
      <w:pPr>
        <w:ind w:left="720" w:hanging="360"/>
      </w:pPr>
    </w:lvl>
    <w:lvl w:ilvl="1" w:tplc="F484F9CE">
      <w:start w:val="1"/>
      <w:numFmt w:val="lowerLetter"/>
      <w:lvlText w:val="%2."/>
      <w:lvlJc w:val="left"/>
      <w:pPr>
        <w:ind w:left="1440" w:hanging="360"/>
      </w:pPr>
    </w:lvl>
    <w:lvl w:ilvl="2" w:tplc="E2768E3E">
      <w:start w:val="1"/>
      <w:numFmt w:val="lowerRoman"/>
      <w:lvlText w:val="%3."/>
      <w:lvlJc w:val="right"/>
      <w:pPr>
        <w:ind w:left="2160" w:hanging="180"/>
      </w:pPr>
    </w:lvl>
    <w:lvl w:ilvl="3" w:tplc="4782A190">
      <w:start w:val="1"/>
      <w:numFmt w:val="decimal"/>
      <w:lvlText w:val="%4."/>
      <w:lvlJc w:val="left"/>
      <w:pPr>
        <w:ind w:left="2880" w:hanging="360"/>
      </w:pPr>
    </w:lvl>
    <w:lvl w:ilvl="4" w:tplc="7ED6790A">
      <w:start w:val="1"/>
      <w:numFmt w:val="lowerLetter"/>
      <w:lvlText w:val="%5."/>
      <w:lvlJc w:val="left"/>
      <w:pPr>
        <w:ind w:left="3600" w:hanging="360"/>
      </w:pPr>
    </w:lvl>
    <w:lvl w:ilvl="5" w:tplc="09E8896C">
      <w:start w:val="1"/>
      <w:numFmt w:val="lowerRoman"/>
      <w:lvlText w:val="%6."/>
      <w:lvlJc w:val="right"/>
      <w:pPr>
        <w:ind w:left="4320" w:hanging="180"/>
      </w:pPr>
    </w:lvl>
    <w:lvl w:ilvl="6" w:tplc="6D42D77E">
      <w:start w:val="1"/>
      <w:numFmt w:val="decimal"/>
      <w:lvlText w:val="%7."/>
      <w:lvlJc w:val="left"/>
      <w:pPr>
        <w:ind w:left="5040" w:hanging="360"/>
      </w:pPr>
    </w:lvl>
    <w:lvl w:ilvl="7" w:tplc="B2D06B38">
      <w:start w:val="1"/>
      <w:numFmt w:val="lowerLetter"/>
      <w:lvlText w:val="%8."/>
      <w:lvlJc w:val="left"/>
      <w:pPr>
        <w:ind w:left="5760" w:hanging="360"/>
      </w:pPr>
    </w:lvl>
    <w:lvl w:ilvl="8" w:tplc="CB169798">
      <w:start w:val="1"/>
      <w:numFmt w:val="lowerRoman"/>
      <w:lvlText w:val="%9."/>
      <w:lvlJc w:val="right"/>
      <w:pPr>
        <w:ind w:left="6480" w:hanging="180"/>
      </w:pPr>
    </w:lvl>
  </w:abstractNum>
  <w:abstractNum w:abstractNumId="38" w15:restartNumberingAfterBreak="0">
    <w:nsid w:val="5D1BA0C4"/>
    <w:multiLevelType w:val="hybridMultilevel"/>
    <w:tmpl w:val="FFFFFFFF"/>
    <w:lvl w:ilvl="0" w:tplc="425EA218">
      <w:start w:val="1"/>
      <w:numFmt w:val="bullet"/>
      <w:lvlText w:val=""/>
      <w:lvlJc w:val="left"/>
      <w:pPr>
        <w:ind w:left="720" w:hanging="360"/>
      </w:pPr>
      <w:rPr>
        <w:rFonts w:ascii="Symbol" w:hAnsi="Symbol" w:hint="default"/>
      </w:rPr>
    </w:lvl>
    <w:lvl w:ilvl="1" w:tplc="01F8F178">
      <w:start w:val="1"/>
      <w:numFmt w:val="bullet"/>
      <w:lvlText w:val="o"/>
      <w:lvlJc w:val="left"/>
      <w:pPr>
        <w:ind w:left="1440" w:hanging="360"/>
      </w:pPr>
      <w:rPr>
        <w:rFonts w:ascii="Courier New" w:hAnsi="Courier New" w:hint="default"/>
      </w:rPr>
    </w:lvl>
    <w:lvl w:ilvl="2" w:tplc="136A351C">
      <w:start w:val="1"/>
      <w:numFmt w:val="bullet"/>
      <w:lvlText w:val=""/>
      <w:lvlJc w:val="left"/>
      <w:pPr>
        <w:ind w:left="2160" w:hanging="360"/>
      </w:pPr>
      <w:rPr>
        <w:rFonts w:ascii="Wingdings" w:hAnsi="Wingdings" w:hint="default"/>
      </w:rPr>
    </w:lvl>
    <w:lvl w:ilvl="3" w:tplc="D08296CE">
      <w:start w:val="1"/>
      <w:numFmt w:val="bullet"/>
      <w:lvlText w:val=""/>
      <w:lvlJc w:val="left"/>
      <w:pPr>
        <w:ind w:left="2880" w:hanging="360"/>
      </w:pPr>
      <w:rPr>
        <w:rFonts w:ascii="Symbol" w:hAnsi="Symbol" w:hint="default"/>
      </w:rPr>
    </w:lvl>
    <w:lvl w:ilvl="4" w:tplc="FBC20894">
      <w:start w:val="1"/>
      <w:numFmt w:val="bullet"/>
      <w:lvlText w:val="o"/>
      <w:lvlJc w:val="left"/>
      <w:pPr>
        <w:ind w:left="3600" w:hanging="360"/>
      </w:pPr>
      <w:rPr>
        <w:rFonts w:ascii="Courier New" w:hAnsi="Courier New" w:hint="default"/>
      </w:rPr>
    </w:lvl>
    <w:lvl w:ilvl="5" w:tplc="4F76C2DC">
      <w:start w:val="1"/>
      <w:numFmt w:val="bullet"/>
      <w:lvlText w:val=""/>
      <w:lvlJc w:val="left"/>
      <w:pPr>
        <w:ind w:left="4320" w:hanging="360"/>
      </w:pPr>
      <w:rPr>
        <w:rFonts w:ascii="Wingdings" w:hAnsi="Wingdings" w:hint="default"/>
      </w:rPr>
    </w:lvl>
    <w:lvl w:ilvl="6" w:tplc="29AE5CDE">
      <w:start w:val="1"/>
      <w:numFmt w:val="bullet"/>
      <w:lvlText w:val=""/>
      <w:lvlJc w:val="left"/>
      <w:pPr>
        <w:ind w:left="5040" w:hanging="360"/>
      </w:pPr>
      <w:rPr>
        <w:rFonts w:ascii="Symbol" w:hAnsi="Symbol" w:hint="default"/>
      </w:rPr>
    </w:lvl>
    <w:lvl w:ilvl="7" w:tplc="1C3ED8FE">
      <w:start w:val="1"/>
      <w:numFmt w:val="bullet"/>
      <w:lvlText w:val="o"/>
      <w:lvlJc w:val="left"/>
      <w:pPr>
        <w:ind w:left="5760" w:hanging="360"/>
      </w:pPr>
      <w:rPr>
        <w:rFonts w:ascii="Courier New" w:hAnsi="Courier New" w:hint="default"/>
      </w:rPr>
    </w:lvl>
    <w:lvl w:ilvl="8" w:tplc="1C567ACA">
      <w:start w:val="1"/>
      <w:numFmt w:val="bullet"/>
      <w:lvlText w:val=""/>
      <w:lvlJc w:val="left"/>
      <w:pPr>
        <w:ind w:left="6480" w:hanging="360"/>
      </w:pPr>
      <w:rPr>
        <w:rFonts w:ascii="Wingdings" w:hAnsi="Wingdings" w:hint="default"/>
      </w:rPr>
    </w:lvl>
  </w:abstractNum>
  <w:abstractNum w:abstractNumId="39" w15:restartNumberingAfterBreak="0">
    <w:nsid w:val="665463A5"/>
    <w:multiLevelType w:val="hybridMultilevel"/>
    <w:tmpl w:val="FD402CA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67F03657"/>
    <w:multiLevelType w:val="hybridMultilevel"/>
    <w:tmpl w:val="ADE01B4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6F2A6B6D"/>
    <w:multiLevelType w:val="multilevel"/>
    <w:tmpl w:val="77B6DCEE"/>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2" w15:restartNumberingAfterBreak="0">
    <w:nsid w:val="6FE56AEA"/>
    <w:multiLevelType w:val="hybridMultilevel"/>
    <w:tmpl w:val="9D0448C6"/>
    <w:lvl w:ilvl="0" w:tplc="3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4"/>
      <w:numFmt w:val="bullet"/>
      <w:lvlText w:val="•"/>
      <w:lvlJc w:val="left"/>
      <w:pPr>
        <w:ind w:left="2880" w:hanging="360"/>
      </w:pPr>
      <w:rPr>
        <w:rFonts w:ascii="Times New Roman" w:eastAsia="Calibri" w:hAnsi="Times New Roman"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290511E"/>
    <w:multiLevelType w:val="hybridMultilevel"/>
    <w:tmpl w:val="BAFE1E64"/>
    <w:lvl w:ilvl="0" w:tplc="3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4"/>
      <w:numFmt w:val="bullet"/>
      <w:lvlText w:val="•"/>
      <w:lvlJc w:val="left"/>
      <w:pPr>
        <w:ind w:left="2880" w:hanging="360"/>
      </w:pPr>
      <w:rPr>
        <w:rFonts w:ascii="Times New Roman" w:eastAsia="Calibri" w:hAnsi="Times New Roman"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5AD4304"/>
    <w:multiLevelType w:val="hybridMultilevel"/>
    <w:tmpl w:val="7A6A926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786922A8"/>
    <w:multiLevelType w:val="hybridMultilevel"/>
    <w:tmpl w:val="B664AEE2"/>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6" w15:restartNumberingAfterBreak="0">
    <w:nsid w:val="7C33241A"/>
    <w:multiLevelType w:val="hybridMultilevel"/>
    <w:tmpl w:val="0A4AFA64"/>
    <w:lvl w:ilvl="0" w:tplc="9A3C7F40">
      <w:start w:val="1"/>
      <w:numFmt w:val="bullet"/>
      <w:lvlText w:val=""/>
      <w:lvlJc w:val="left"/>
      <w:pPr>
        <w:ind w:left="720" w:hanging="360"/>
      </w:pPr>
      <w:rPr>
        <w:rFonts w:ascii="Symbol" w:hAnsi="Symbol" w:hint="default"/>
      </w:rPr>
    </w:lvl>
    <w:lvl w:ilvl="1" w:tplc="21AC3690">
      <w:start w:val="1"/>
      <w:numFmt w:val="bullet"/>
      <w:lvlText w:val="o"/>
      <w:lvlJc w:val="left"/>
      <w:pPr>
        <w:ind w:left="1440" w:hanging="360"/>
      </w:pPr>
      <w:rPr>
        <w:rFonts w:ascii="Courier New" w:hAnsi="Courier New" w:hint="default"/>
      </w:rPr>
    </w:lvl>
    <w:lvl w:ilvl="2" w:tplc="C1382858">
      <w:start w:val="1"/>
      <w:numFmt w:val="bullet"/>
      <w:lvlText w:val=""/>
      <w:lvlJc w:val="left"/>
      <w:pPr>
        <w:ind w:left="2160" w:hanging="360"/>
      </w:pPr>
      <w:rPr>
        <w:rFonts w:ascii="Wingdings" w:hAnsi="Wingdings" w:hint="default"/>
      </w:rPr>
    </w:lvl>
    <w:lvl w:ilvl="3" w:tplc="18FCC7D4">
      <w:start w:val="1"/>
      <w:numFmt w:val="bullet"/>
      <w:lvlText w:val=""/>
      <w:lvlJc w:val="left"/>
      <w:pPr>
        <w:ind w:left="2880" w:hanging="360"/>
      </w:pPr>
      <w:rPr>
        <w:rFonts w:ascii="Symbol" w:hAnsi="Symbol" w:hint="default"/>
      </w:rPr>
    </w:lvl>
    <w:lvl w:ilvl="4" w:tplc="8710E45E">
      <w:start w:val="1"/>
      <w:numFmt w:val="bullet"/>
      <w:lvlText w:val="o"/>
      <w:lvlJc w:val="left"/>
      <w:pPr>
        <w:ind w:left="3600" w:hanging="360"/>
      </w:pPr>
      <w:rPr>
        <w:rFonts w:ascii="Courier New" w:hAnsi="Courier New" w:hint="default"/>
      </w:rPr>
    </w:lvl>
    <w:lvl w:ilvl="5" w:tplc="8C2277B0">
      <w:start w:val="1"/>
      <w:numFmt w:val="bullet"/>
      <w:lvlText w:val=""/>
      <w:lvlJc w:val="left"/>
      <w:pPr>
        <w:ind w:left="4320" w:hanging="360"/>
      </w:pPr>
      <w:rPr>
        <w:rFonts w:ascii="Wingdings" w:hAnsi="Wingdings" w:hint="default"/>
      </w:rPr>
    </w:lvl>
    <w:lvl w:ilvl="6" w:tplc="092C1F64">
      <w:start w:val="1"/>
      <w:numFmt w:val="bullet"/>
      <w:lvlText w:val=""/>
      <w:lvlJc w:val="left"/>
      <w:pPr>
        <w:ind w:left="5040" w:hanging="360"/>
      </w:pPr>
      <w:rPr>
        <w:rFonts w:ascii="Symbol" w:hAnsi="Symbol" w:hint="default"/>
      </w:rPr>
    </w:lvl>
    <w:lvl w:ilvl="7" w:tplc="A9F46468">
      <w:start w:val="1"/>
      <w:numFmt w:val="bullet"/>
      <w:lvlText w:val="o"/>
      <w:lvlJc w:val="left"/>
      <w:pPr>
        <w:ind w:left="5760" w:hanging="360"/>
      </w:pPr>
      <w:rPr>
        <w:rFonts w:ascii="Courier New" w:hAnsi="Courier New" w:hint="default"/>
      </w:rPr>
    </w:lvl>
    <w:lvl w:ilvl="8" w:tplc="60D4286E">
      <w:start w:val="1"/>
      <w:numFmt w:val="bullet"/>
      <w:lvlText w:val=""/>
      <w:lvlJc w:val="left"/>
      <w:pPr>
        <w:ind w:left="6480" w:hanging="360"/>
      </w:pPr>
      <w:rPr>
        <w:rFonts w:ascii="Wingdings" w:hAnsi="Wingdings" w:hint="default"/>
      </w:rPr>
    </w:lvl>
  </w:abstractNum>
  <w:abstractNum w:abstractNumId="47" w15:restartNumberingAfterBreak="0">
    <w:nsid w:val="7FEE0C25"/>
    <w:multiLevelType w:val="hybridMultilevel"/>
    <w:tmpl w:val="FFFFFFFF"/>
    <w:lvl w:ilvl="0" w:tplc="73CA662C">
      <w:start w:val="1"/>
      <w:numFmt w:val="decimal"/>
      <w:lvlText w:val="%1."/>
      <w:lvlJc w:val="left"/>
      <w:pPr>
        <w:ind w:left="720" w:hanging="360"/>
      </w:pPr>
    </w:lvl>
    <w:lvl w:ilvl="1" w:tplc="06F64F06">
      <w:start w:val="1"/>
      <w:numFmt w:val="lowerLetter"/>
      <w:lvlText w:val="%2."/>
      <w:lvlJc w:val="left"/>
      <w:pPr>
        <w:ind w:left="1440" w:hanging="360"/>
      </w:pPr>
    </w:lvl>
    <w:lvl w:ilvl="2" w:tplc="1F7E9AAA">
      <w:start w:val="1"/>
      <w:numFmt w:val="lowerRoman"/>
      <w:lvlText w:val="%3."/>
      <w:lvlJc w:val="right"/>
      <w:pPr>
        <w:ind w:left="2160" w:hanging="180"/>
      </w:pPr>
    </w:lvl>
    <w:lvl w:ilvl="3" w:tplc="F8D80EB6">
      <w:start w:val="1"/>
      <w:numFmt w:val="decimal"/>
      <w:lvlText w:val="%4."/>
      <w:lvlJc w:val="left"/>
      <w:pPr>
        <w:ind w:left="2880" w:hanging="360"/>
      </w:pPr>
    </w:lvl>
    <w:lvl w:ilvl="4" w:tplc="C5DC3B92">
      <w:start w:val="1"/>
      <w:numFmt w:val="lowerLetter"/>
      <w:lvlText w:val="%5."/>
      <w:lvlJc w:val="left"/>
      <w:pPr>
        <w:ind w:left="3600" w:hanging="360"/>
      </w:pPr>
    </w:lvl>
    <w:lvl w:ilvl="5" w:tplc="D178A318">
      <w:start w:val="1"/>
      <w:numFmt w:val="lowerRoman"/>
      <w:lvlText w:val="%6."/>
      <w:lvlJc w:val="right"/>
      <w:pPr>
        <w:ind w:left="4320" w:hanging="180"/>
      </w:pPr>
    </w:lvl>
    <w:lvl w:ilvl="6" w:tplc="6C6E4CF4">
      <w:start w:val="1"/>
      <w:numFmt w:val="decimal"/>
      <w:lvlText w:val="%7."/>
      <w:lvlJc w:val="left"/>
      <w:pPr>
        <w:ind w:left="5040" w:hanging="360"/>
      </w:pPr>
    </w:lvl>
    <w:lvl w:ilvl="7" w:tplc="9CB69AE0">
      <w:start w:val="1"/>
      <w:numFmt w:val="lowerLetter"/>
      <w:lvlText w:val="%8."/>
      <w:lvlJc w:val="left"/>
      <w:pPr>
        <w:ind w:left="5760" w:hanging="360"/>
      </w:pPr>
    </w:lvl>
    <w:lvl w:ilvl="8" w:tplc="24C02C0A">
      <w:start w:val="1"/>
      <w:numFmt w:val="lowerRoman"/>
      <w:lvlText w:val="%9."/>
      <w:lvlJc w:val="right"/>
      <w:pPr>
        <w:ind w:left="6480" w:hanging="180"/>
      </w:pPr>
    </w:lvl>
  </w:abstractNum>
  <w:num w:numId="1" w16cid:durableId="1673991406">
    <w:abstractNumId w:val="22"/>
  </w:num>
  <w:num w:numId="2" w16cid:durableId="432241230">
    <w:abstractNumId w:val="5"/>
  </w:num>
  <w:num w:numId="3" w16cid:durableId="1294479756">
    <w:abstractNumId w:val="25"/>
  </w:num>
  <w:num w:numId="4" w16cid:durableId="1897080754">
    <w:abstractNumId w:val="15"/>
  </w:num>
  <w:num w:numId="5" w16cid:durableId="1444836312">
    <w:abstractNumId w:val="41"/>
  </w:num>
  <w:num w:numId="6" w16cid:durableId="1153328565">
    <w:abstractNumId w:val="27"/>
  </w:num>
  <w:num w:numId="7" w16cid:durableId="633563938">
    <w:abstractNumId w:val="19"/>
  </w:num>
  <w:num w:numId="8" w16cid:durableId="1434327246">
    <w:abstractNumId w:val="16"/>
  </w:num>
  <w:num w:numId="9" w16cid:durableId="1152452397">
    <w:abstractNumId w:val="44"/>
  </w:num>
  <w:num w:numId="10" w16cid:durableId="1029335891">
    <w:abstractNumId w:val="46"/>
  </w:num>
  <w:num w:numId="11" w16cid:durableId="1687634031">
    <w:abstractNumId w:val="8"/>
  </w:num>
  <w:num w:numId="12" w16cid:durableId="1731073340">
    <w:abstractNumId w:val="4"/>
  </w:num>
  <w:num w:numId="13" w16cid:durableId="1136875089">
    <w:abstractNumId w:val="33"/>
  </w:num>
  <w:num w:numId="14" w16cid:durableId="764888679">
    <w:abstractNumId w:val="10"/>
  </w:num>
  <w:num w:numId="15" w16cid:durableId="760295064">
    <w:abstractNumId w:val="20"/>
  </w:num>
  <w:num w:numId="16" w16cid:durableId="1586261484">
    <w:abstractNumId w:val="42"/>
  </w:num>
  <w:num w:numId="17" w16cid:durableId="1922255266">
    <w:abstractNumId w:val="13"/>
  </w:num>
  <w:num w:numId="18" w16cid:durableId="553395230">
    <w:abstractNumId w:val="26"/>
  </w:num>
  <w:num w:numId="19" w16cid:durableId="1226187484">
    <w:abstractNumId w:val="6"/>
  </w:num>
  <w:num w:numId="20" w16cid:durableId="1113790617">
    <w:abstractNumId w:val="35"/>
  </w:num>
  <w:num w:numId="21" w16cid:durableId="1959798199">
    <w:abstractNumId w:val="17"/>
  </w:num>
  <w:num w:numId="22" w16cid:durableId="1725179681">
    <w:abstractNumId w:val="39"/>
  </w:num>
  <w:num w:numId="23" w16cid:durableId="691957094">
    <w:abstractNumId w:val="24"/>
  </w:num>
  <w:num w:numId="24" w16cid:durableId="985739812">
    <w:abstractNumId w:val="43"/>
  </w:num>
  <w:num w:numId="25" w16cid:durableId="54738795">
    <w:abstractNumId w:val="18"/>
  </w:num>
  <w:num w:numId="26" w16cid:durableId="484393594">
    <w:abstractNumId w:val="0"/>
  </w:num>
  <w:num w:numId="27" w16cid:durableId="1786191011">
    <w:abstractNumId w:val="31"/>
  </w:num>
  <w:num w:numId="28" w16cid:durableId="1325082940">
    <w:abstractNumId w:val="2"/>
  </w:num>
  <w:num w:numId="29" w16cid:durableId="1077364076">
    <w:abstractNumId w:val="45"/>
  </w:num>
  <w:num w:numId="30" w16cid:durableId="2096709597">
    <w:abstractNumId w:val="28"/>
  </w:num>
  <w:num w:numId="31" w16cid:durableId="1771463662">
    <w:abstractNumId w:val="40"/>
  </w:num>
  <w:num w:numId="32" w16cid:durableId="911281260">
    <w:abstractNumId w:val="11"/>
  </w:num>
  <w:num w:numId="33" w16cid:durableId="1367104274">
    <w:abstractNumId w:val="12"/>
  </w:num>
  <w:num w:numId="34" w16cid:durableId="1851791165">
    <w:abstractNumId w:val="3"/>
  </w:num>
  <w:num w:numId="35" w16cid:durableId="638656696">
    <w:abstractNumId w:val="36"/>
  </w:num>
  <w:num w:numId="36" w16cid:durableId="1632125591">
    <w:abstractNumId w:val="29"/>
  </w:num>
  <w:num w:numId="37" w16cid:durableId="115953379">
    <w:abstractNumId w:val="23"/>
  </w:num>
  <w:num w:numId="38" w16cid:durableId="449085416">
    <w:abstractNumId w:val="34"/>
  </w:num>
  <w:num w:numId="39" w16cid:durableId="879821560">
    <w:abstractNumId w:val="30"/>
  </w:num>
  <w:num w:numId="40" w16cid:durableId="1587108697">
    <w:abstractNumId w:val="32"/>
  </w:num>
  <w:num w:numId="41" w16cid:durableId="1074166369">
    <w:abstractNumId w:val="14"/>
  </w:num>
  <w:num w:numId="42" w16cid:durableId="1994677296">
    <w:abstractNumId w:val="47"/>
  </w:num>
  <w:num w:numId="43" w16cid:durableId="2084138254">
    <w:abstractNumId w:val="7"/>
  </w:num>
  <w:num w:numId="44" w16cid:durableId="95946340">
    <w:abstractNumId w:val="37"/>
  </w:num>
  <w:num w:numId="45" w16cid:durableId="1890144799">
    <w:abstractNumId w:val="9"/>
  </w:num>
  <w:num w:numId="46" w16cid:durableId="779027374">
    <w:abstractNumId w:val="1"/>
  </w:num>
  <w:num w:numId="47" w16cid:durableId="549463150">
    <w:abstractNumId w:val="21"/>
  </w:num>
  <w:num w:numId="48" w16cid:durableId="1834251664">
    <w:abstractNumId w:val="38"/>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yle Santos">
    <w15:presenceInfo w15:providerId="AD" w15:userId="S::kpsantos@student.apc.edu.ph::98f969b4-9b48-4e29-a547-d7ec7d6d4c7c"/>
  </w15:person>
  <w15:person w15:author="Janson Crisostomo Pagharion">
    <w15:presenceInfo w15:providerId="AD" w15:userId="S::jhpagharion2@student.apc.edu.ph::2c063d00-3f38-474d-9976-a6a76ab0a280"/>
  </w15:person>
  <w15:person w15:author="Ramon Surara">
    <w15:presenceInfo w15:providerId="AD" w15:userId="S::rdsurara@student.apc.edu.ph::de851efc-ab70-4fd5-a2c0-fa14511154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C08"/>
    <w:rsid w:val="000035D5"/>
    <w:rsid w:val="00003C4B"/>
    <w:rsid w:val="00007913"/>
    <w:rsid w:val="000123F6"/>
    <w:rsid w:val="00014297"/>
    <w:rsid w:val="000160A0"/>
    <w:rsid w:val="00016AFB"/>
    <w:rsid w:val="00020BD6"/>
    <w:rsid w:val="0002103C"/>
    <w:rsid w:val="00021C1F"/>
    <w:rsid w:val="00023115"/>
    <w:rsid w:val="0002EE50"/>
    <w:rsid w:val="00030216"/>
    <w:rsid w:val="00032C8A"/>
    <w:rsid w:val="00033CF2"/>
    <w:rsid w:val="0003403D"/>
    <w:rsid w:val="00034E0E"/>
    <w:rsid w:val="00036422"/>
    <w:rsid w:val="0004006C"/>
    <w:rsid w:val="000406ED"/>
    <w:rsid w:val="0004167C"/>
    <w:rsid w:val="00041B9C"/>
    <w:rsid w:val="00041C93"/>
    <w:rsid w:val="00041D0D"/>
    <w:rsid w:val="000458C9"/>
    <w:rsid w:val="00045C3D"/>
    <w:rsid w:val="00045C67"/>
    <w:rsid w:val="000534E5"/>
    <w:rsid w:val="000538EC"/>
    <w:rsid w:val="00053D3A"/>
    <w:rsid w:val="00053DD2"/>
    <w:rsid w:val="000549AB"/>
    <w:rsid w:val="00054CE4"/>
    <w:rsid w:val="0005611C"/>
    <w:rsid w:val="00057E6D"/>
    <w:rsid w:val="0006318C"/>
    <w:rsid w:val="00063F41"/>
    <w:rsid w:val="00064AE3"/>
    <w:rsid w:val="0007079F"/>
    <w:rsid w:val="00075B12"/>
    <w:rsid w:val="000763FB"/>
    <w:rsid w:val="000772F0"/>
    <w:rsid w:val="00082002"/>
    <w:rsid w:val="00083A19"/>
    <w:rsid w:val="00086D28"/>
    <w:rsid w:val="00086EF0"/>
    <w:rsid w:val="000901FC"/>
    <w:rsid w:val="00090303"/>
    <w:rsid w:val="00091395"/>
    <w:rsid w:val="00091CA1"/>
    <w:rsid w:val="000958A7"/>
    <w:rsid w:val="000960C6"/>
    <w:rsid w:val="00096997"/>
    <w:rsid w:val="000969F8"/>
    <w:rsid w:val="000A2B4F"/>
    <w:rsid w:val="000A37F2"/>
    <w:rsid w:val="000A5A5C"/>
    <w:rsid w:val="000A6BC9"/>
    <w:rsid w:val="000A72ED"/>
    <w:rsid w:val="000B0A37"/>
    <w:rsid w:val="000B13FE"/>
    <w:rsid w:val="000B14A9"/>
    <w:rsid w:val="000B3034"/>
    <w:rsid w:val="000B3133"/>
    <w:rsid w:val="000B41FB"/>
    <w:rsid w:val="000C0F6C"/>
    <w:rsid w:val="000C2DB4"/>
    <w:rsid w:val="000C62C1"/>
    <w:rsid w:val="000D003A"/>
    <w:rsid w:val="000D1D7D"/>
    <w:rsid w:val="000D2A58"/>
    <w:rsid w:val="000D4AF3"/>
    <w:rsid w:val="000D5B1C"/>
    <w:rsid w:val="000D6FA6"/>
    <w:rsid w:val="000E0C54"/>
    <w:rsid w:val="000E1D01"/>
    <w:rsid w:val="000E316F"/>
    <w:rsid w:val="000E3308"/>
    <w:rsid w:val="000E6F6A"/>
    <w:rsid w:val="000F0016"/>
    <w:rsid w:val="000F14EB"/>
    <w:rsid w:val="000F1581"/>
    <w:rsid w:val="000F2537"/>
    <w:rsid w:val="000F3620"/>
    <w:rsid w:val="000F378C"/>
    <w:rsid w:val="000F4AC2"/>
    <w:rsid w:val="000F7138"/>
    <w:rsid w:val="0010100F"/>
    <w:rsid w:val="001046C1"/>
    <w:rsid w:val="00104903"/>
    <w:rsid w:val="00106A1B"/>
    <w:rsid w:val="001115D2"/>
    <w:rsid w:val="00111F6D"/>
    <w:rsid w:val="001136DD"/>
    <w:rsid w:val="00113EB2"/>
    <w:rsid w:val="00114B0F"/>
    <w:rsid w:val="00115C6F"/>
    <w:rsid w:val="00116D9D"/>
    <w:rsid w:val="00123507"/>
    <w:rsid w:val="00124B96"/>
    <w:rsid w:val="00125B44"/>
    <w:rsid w:val="0013409C"/>
    <w:rsid w:val="00135D08"/>
    <w:rsid w:val="001406E9"/>
    <w:rsid w:val="00140B29"/>
    <w:rsid w:val="00141B81"/>
    <w:rsid w:val="00143EDA"/>
    <w:rsid w:val="00150C90"/>
    <w:rsid w:val="001514A9"/>
    <w:rsid w:val="00151D1E"/>
    <w:rsid w:val="00153537"/>
    <w:rsid w:val="0015380D"/>
    <w:rsid w:val="0015489F"/>
    <w:rsid w:val="00154E31"/>
    <w:rsid w:val="001553A6"/>
    <w:rsid w:val="00155A8E"/>
    <w:rsid w:val="00157E51"/>
    <w:rsid w:val="00160277"/>
    <w:rsid w:val="00162F5C"/>
    <w:rsid w:val="00164538"/>
    <w:rsid w:val="00165553"/>
    <w:rsid w:val="0016607E"/>
    <w:rsid w:val="00167328"/>
    <w:rsid w:val="00167683"/>
    <w:rsid w:val="00171C08"/>
    <w:rsid w:val="0017242B"/>
    <w:rsid w:val="00173AA6"/>
    <w:rsid w:val="00173C61"/>
    <w:rsid w:val="00174612"/>
    <w:rsid w:val="001773D3"/>
    <w:rsid w:val="00177AAE"/>
    <w:rsid w:val="00181F13"/>
    <w:rsid w:val="00185C95"/>
    <w:rsid w:val="001869B6"/>
    <w:rsid w:val="001870C7"/>
    <w:rsid w:val="00190B8D"/>
    <w:rsid w:val="00192213"/>
    <w:rsid w:val="00194074"/>
    <w:rsid w:val="00194CA9"/>
    <w:rsid w:val="001953EB"/>
    <w:rsid w:val="001968FA"/>
    <w:rsid w:val="001A0BCA"/>
    <w:rsid w:val="001A0EE6"/>
    <w:rsid w:val="001A254D"/>
    <w:rsid w:val="001A3288"/>
    <w:rsid w:val="001A3C47"/>
    <w:rsid w:val="001A4E14"/>
    <w:rsid w:val="001B2CCB"/>
    <w:rsid w:val="001B5275"/>
    <w:rsid w:val="001B7EAF"/>
    <w:rsid w:val="001B7F1E"/>
    <w:rsid w:val="001C3726"/>
    <w:rsid w:val="001C376D"/>
    <w:rsid w:val="001C4AA4"/>
    <w:rsid w:val="001C4AA8"/>
    <w:rsid w:val="001C4BA1"/>
    <w:rsid w:val="001C6FEE"/>
    <w:rsid w:val="001C70B0"/>
    <w:rsid w:val="001C7436"/>
    <w:rsid w:val="001C76A6"/>
    <w:rsid w:val="001D1CA2"/>
    <w:rsid w:val="001D20FB"/>
    <w:rsid w:val="001D21E7"/>
    <w:rsid w:val="001D23DA"/>
    <w:rsid w:val="001D318C"/>
    <w:rsid w:val="001D5E47"/>
    <w:rsid w:val="001D6A8D"/>
    <w:rsid w:val="001D6B36"/>
    <w:rsid w:val="001D79AE"/>
    <w:rsid w:val="001E037B"/>
    <w:rsid w:val="001E070F"/>
    <w:rsid w:val="001E08C2"/>
    <w:rsid w:val="001E09C7"/>
    <w:rsid w:val="001E1EB4"/>
    <w:rsid w:val="001E39E5"/>
    <w:rsid w:val="001E3F23"/>
    <w:rsid w:val="001E42B9"/>
    <w:rsid w:val="001E568A"/>
    <w:rsid w:val="001E5A30"/>
    <w:rsid w:val="001E7631"/>
    <w:rsid w:val="001F23D3"/>
    <w:rsid w:val="001F284C"/>
    <w:rsid w:val="001F2931"/>
    <w:rsid w:val="001F33A9"/>
    <w:rsid w:val="001F385D"/>
    <w:rsid w:val="001F406D"/>
    <w:rsid w:val="001F469C"/>
    <w:rsid w:val="001F484B"/>
    <w:rsid w:val="00200F1E"/>
    <w:rsid w:val="002026A2"/>
    <w:rsid w:val="00202720"/>
    <w:rsid w:val="00204BDE"/>
    <w:rsid w:val="00204E28"/>
    <w:rsid w:val="00205F0F"/>
    <w:rsid w:val="00206E8D"/>
    <w:rsid w:val="0021079A"/>
    <w:rsid w:val="00211C1A"/>
    <w:rsid w:val="00214322"/>
    <w:rsid w:val="00214DC4"/>
    <w:rsid w:val="002159FF"/>
    <w:rsid w:val="00216494"/>
    <w:rsid w:val="002164D4"/>
    <w:rsid w:val="00217E34"/>
    <w:rsid w:val="00220305"/>
    <w:rsid w:val="00220BB2"/>
    <w:rsid w:val="00221F5E"/>
    <w:rsid w:val="0022208B"/>
    <w:rsid w:val="00222ADD"/>
    <w:rsid w:val="00224A58"/>
    <w:rsid w:val="0022691D"/>
    <w:rsid w:val="002326ED"/>
    <w:rsid w:val="0023285D"/>
    <w:rsid w:val="00233224"/>
    <w:rsid w:val="00234CDC"/>
    <w:rsid w:val="002401E8"/>
    <w:rsid w:val="00240798"/>
    <w:rsid w:val="002433E9"/>
    <w:rsid w:val="002464EE"/>
    <w:rsid w:val="00254B37"/>
    <w:rsid w:val="0025566A"/>
    <w:rsid w:val="002573A1"/>
    <w:rsid w:val="0026090F"/>
    <w:rsid w:val="00260E14"/>
    <w:rsid w:val="00261355"/>
    <w:rsid w:val="00261AB5"/>
    <w:rsid w:val="002627D0"/>
    <w:rsid w:val="00263807"/>
    <w:rsid w:val="00263A8C"/>
    <w:rsid w:val="00265CC8"/>
    <w:rsid w:val="00265D9D"/>
    <w:rsid w:val="0026671D"/>
    <w:rsid w:val="00267231"/>
    <w:rsid w:val="00270B93"/>
    <w:rsid w:val="0027251D"/>
    <w:rsid w:val="002738C3"/>
    <w:rsid w:val="00274209"/>
    <w:rsid w:val="00275574"/>
    <w:rsid w:val="002763F5"/>
    <w:rsid w:val="002768B0"/>
    <w:rsid w:val="0027726B"/>
    <w:rsid w:val="002775E3"/>
    <w:rsid w:val="00281ACB"/>
    <w:rsid w:val="00282BF0"/>
    <w:rsid w:val="00283147"/>
    <w:rsid w:val="00283D6A"/>
    <w:rsid w:val="00287DF2"/>
    <w:rsid w:val="002905D1"/>
    <w:rsid w:val="00290CCF"/>
    <w:rsid w:val="002912A3"/>
    <w:rsid w:val="00291510"/>
    <w:rsid w:val="00291FBB"/>
    <w:rsid w:val="002929C2"/>
    <w:rsid w:val="00295C65"/>
    <w:rsid w:val="00296810"/>
    <w:rsid w:val="002971A2"/>
    <w:rsid w:val="0029753D"/>
    <w:rsid w:val="002A2F94"/>
    <w:rsid w:val="002A5C29"/>
    <w:rsid w:val="002B05B0"/>
    <w:rsid w:val="002B720C"/>
    <w:rsid w:val="002C1801"/>
    <w:rsid w:val="002C20CF"/>
    <w:rsid w:val="002C5E34"/>
    <w:rsid w:val="002C61A3"/>
    <w:rsid w:val="002C6346"/>
    <w:rsid w:val="002D0A63"/>
    <w:rsid w:val="002D27A9"/>
    <w:rsid w:val="002D2F3D"/>
    <w:rsid w:val="002D5981"/>
    <w:rsid w:val="002D6F2D"/>
    <w:rsid w:val="002E1AD7"/>
    <w:rsid w:val="002E5459"/>
    <w:rsid w:val="002E586D"/>
    <w:rsid w:val="002E5BF9"/>
    <w:rsid w:val="002E5D33"/>
    <w:rsid w:val="002E6A8B"/>
    <w:rsid w:val="002E6CE3"/>
    <w:rsid w:val="002E78DC"/>
    <w:rsid w:val="002F0901"/>
    <w:rsid w:val="002F1656"/>
    <w:rsid w:val="002F17C8"/>
    <w:rsid w:val="002F3583"/>
    <w:rsid w:val="002F3C0F"/>
    <w:rsid w:val="002F4A6C"/>
    <w:rsid w:val="002F55B8"/>
    <w:rsid w:val="002F5EC9"/>
    <w:rsid w:val="00300B18"/>
    <w:rsid w:val="00300E94"/>
    <w:rsid w:val="00302FDB"/>
    <w:rsid w:val="00303994"/>
    <w:rsid w:val="003076CF"/>
    <w:rsid w:val="00310A9A"/>
    <w:rsid w:val="00310ADA"/>
    <w:rsid w:val="00311987"/>
    <w:rsid w:val="00312A51"/>
    <w:rsid w:val="00315301"/>
    <w:rsid w:val="003154B1"/>
    <w:rsid w:val="0031606D"/>
    <w:rsid w:val="00316237"/>
    <w:rsid w:val="003170DA"/>
    <w:rsid w:val="003176EB"/>
    <w:rsid w:val="00317866"/>
    <w:rsid w:val="0032034F"/>
    <w:rsid w:val="00320C30"/>
    <w:rsid w:val="00321118"/>
    <w:rsid w:val="00324CCE"/>
    <w:rsid w:val="00324E44"/>
    <w:rsid w:val="003256AE"/>
    <w:rsid w:val="00326498"/>
    <w:rsid w:val="00326564"/>
    <w:rsid w:val="00326F01"/>
    <w:rsid w:val="00333732"/>
    <w:rsid w:val="00333AC2"/>
    <w:rsid w:val="00333CD1"/>
    <w:rsid w:val="00334397"/>
    <w:rsid w:val="003401E9"/>
    <w:rsid w:val="0034069B"/>
    <w:rsid w:val="00340FB0"/>
    <w:rsid w:val="00343AB5"/>
    <w:rsid w:val="003471B3"/>
    <w:rsid w:val="003474C5"/>
    <w:rsid w:val="00352B64"/>
    <w:rsid w:val="00352DA7"/>
    <w:rsid w:val="0035374E"/>
    <w:rsid w:val="00353A56"/>
    <w:rsid w:val="00355ED8"/>
    <w:rsid w:val="00357A32"/>
    <w:rsid w:val="00362EBC"/>
    <w:rsid w:val="00365A04"/>
    <w:rsid w:val="00366409"/>
    <w:rsid w:val="003713DD"/>
    <w:rsid w:val="00371AAD"/>
    <w:rsid w:val="00371E56"/>
    <w:rsid w:val="00373E11"/>
    <w:rsid w:val="003749DF"/>
    <w:rsid w:val="00376CCA"/>
    <w:rsid w:val="00380B13"/>
    <w:rsid w:val="00380FCB"/>
    <w:rsid w:val="00381048"/>
    <w:rsid w:val="00382BEE"/>
    <w:rsid w:val="00383177"/>
    <w:rsid w:val="003837DE"/>
    <w:rsid w:val="00384FE3"/>
    <w:rsid w:val="003866BF"/>
    <w:rsid w:val="003879D1"/>
    <w:rsid w:val="0039010B"/>
    <w:rsid w:val="003921E6"/>
    <w:rsid w:val="00395C37"/>
    <w:rsid w:val="0039665C"/>
    <w:rsid w:val="00396F59"/>
    <w:rsid w:val="003976FB"/>
    <w:rsid w:val="003A199D"/>
    <w:rsid w:val="003A1DA7"/>
    <w:rsid w:val="003A2A7B"/>
    <w:rsid w:val="003A2CDA"/>
    <w:rsid w:val="003A2E98"/>
    <w:rsid w:val="003A43FC"/>
    <w:rsid w:val="003A46CB"/>
    <w:rsid w:val="003A6A07"/>
    <w:rsid w:val="003A6D12"/>
    <w:rsid w:val="003A77C7"/>
    <w:rsid w:val="003A7800"/>
    <w:rsid w:val="003B00BE"/>
    <w:rsid w:val="003B3307"/>
    <w:rsid w:val="003B3664"/>
    <w:rsid w:val="003B5576"/>
    <w:rsid w:val="003B575A"/>
    <w:rsid w:val="003B75CB"/>
    <w:rsid w:val="003C2ABF"/>
    <w:rsid w:val="003C2D2E"/>
    <w:rsid w:val="003C5CE1"/>
    <w:rsid w:val="003D060F"/>
    <w:rsid w:val="003D0AF0"/>
    <w:rsid w:val="003D1C05"/>
    <w:rsid w:val="003D336B"/>
    <w:rsid w:val="003D34A8"/>
    <w:rsid w:val="003D46D1"/>
    <w:rsid w:val="003D4CBA"/>
    <w:rsid w:val="003E0ABA"/>
    <w:rsid w:val="003E4F97"/>
    <w:rsid w:val="003E7F94"/>
    <w:rsid w:val="003F3724"/>
    <w:rsid w:val="003F3AC0"/>
    <w:rsid w:val="003F416A"/>
    <w:rsid w:val="003F4C3E"/>
    <w:rsid w:val="003F5D7E"/>
    <w:rsid w:val="003F6C27"/>
    <w:rsid w:val="00401692"/>
    <w:rsid w:val="0040269E"/>
    <w:rsid w:val="0040499A"/>
    <w:rsid w:val="00405521"/>
    <w:rsid w:val="00405787"/>
    <w:rsid w:val="004059F7"/>
    <w:rsid w:val="00406806"/>
    <w:rsid w:val="00406B0A"/>
    <w:rsid w:val="004132D9"/>
    <w:rsid w:val="00414223"/>
    <w:rsid w:val="0041654B"/>
    <w:rsid w:val="00416F68"/>
    <w:rsid w:val="0042431D"/>
    <w:rsid w:val="00424EAD"/>
    <w:rsid w:val="0042513A"/>
    <w:rsid w:val="00425EF7"/>
    <w:rsid w:val="00426959"/>
    <w:rsid w:val="00427147"/>
    <w:rsid w:val="00427C4B"/>
    <w:rsid w:val="0043025B"/>
    <w:rsid w:val="00430AE6"/>
    <w:rsid w:val="00430EB5"/>
    <w:rsid w:val="00430EDA"/>
    <w:rsid w:val="00431DF6"/>
    <w:rsid w:val="0043217A"/>
    <w:rsid w:val="00436815"/>
    <w:rsid w:val="00442871"/>
    <w:rsid w:val="00442DF7"/>
    <w:rsid w:val="00443745"/>
    <w:rsid w:val="004440F3"/>
    <w:rsid w:val="00446250"/>
    <w:rsid w:val="004473F4"/>
    <w:rsid w:val="00452371"/>
    <w:rsid w:val="00452F05"/>
    <w:rsid w:val="00453B50"/>
    <w:rsid w:val="00453CC7"/>
    <w:rsid w:val="004554B7"/>
    <w:rsid w:val="00457FC4"/>
    <w:rsid w:val="00460F8C"/>
    <w:rsid w:val="00461879"/>
    <w:rsid w:val="00461B84"/>
    <w:rsid w:val="00462C0F"/>
    <w:rsid w:val="00462C2B"/>
    <w:rsid w:val="0046399B"/>
    <w:rsid w:val="00463B81"/>
    <w:rsid w:val="00466228"/>
    <w:rsid w:val="00466759"/>
    <w:rsid w:val="0046686A"/>
    <w:rsid w:val="00467DCF"/>
    <w:rsid w:val="004718C4"/>
    <w:rsid w:val="00471CC9"/>
    <w:rsid w:val="00472946"/>
    <w:rsid w:val="00473CB4"/>
    <w:rsid w:val="00473FD0"/>
    <w:rsid w:val="00474448"/>
    <w:rsid w:val="00475561"/>
    <w:rsid w:val="00476876"/>
    <w:rsid w:val="00476F5E"/>
    <w:rsid w:val="00477896"/>
    <w:rsid w:val="004778B8"/>
    <w:rsid w:val="004820DF"/>
    <w:rsid w:val="004836E2"/>
    <w:rsid w:val="00484BFE"/>
    <w:rsid w:val="00490B1A"/>
    <w:rsid w:val="00490CB0"/>
    <w:rsid w:val="0049104E"/>
    <w:rsid w:val="00491810"/>
    <w:rsid w:val="004928D5"/>
    <w:rsid w:val="004938A5"/>
    <w:rsid w:val="00493C53"/>
    <w:rsid w:val="00494BFB"/>
    <w:rsid w:val="00495814"/>
    <w:rsid w:val="00495914"/>
    <w:rsid w:val="004A0D9B"/>
    <w:rsid w:val="004A10CB"/>
    <w:rsid w:val="004A199B"/>
    <w:rsid w:val="004A29E8"/>
    <w:rsid w:val="004A690D"/>
    <w:rsid w:val="004A7688"/>
    <w:rsid w:val="004B021E"/>
    <w:rsid w:val="004B0B44"/>
    <w:rsid w:val="004B115A"/>
    <w:rsid w:val="004B2551"/>
    <w:rsid w:val="004B340D"/>
    <w:rsid w:val="004B399B"/>
    <w:rsid w:val="004B3EF4"/>
    <w:rsid w:val="004B4555"/>
    <w:rsid w:val="004B5129"/>
    <w:rsid w:val="004C0429"/>
    <w:rsid w:val="004C5FF8"/>
    <w:rsid w:val="004C654D"/>
    <w:rsid w:val="004C7A30"/>
    <w:rsid w:val="004D0828"/>
    <w:rsid w:val="004D0A7D"/>
    <w:rsid w:val="004D18EC"/>
    <w:rsid w:val="004D2E6A"/>
    <w:rsid w:val="004D34A0"/>
    <w:rsid w:val="004D35AD"/>
    <w:rsid w:val="004D3DF0"/>
    <w:rsid w:val="004D3F03"/>
    <w:rsid w:val="004D4054"/>
    <w:rsid w:val="004D6004"/>
    <w:rsid w:val="004E1098"/>
    <w:rsid w:val="004E10B8"/>
    <w:rsid w:val="004E325A"/>
    <w:rsid w:val="004E3567"/>
    <w:rsid w:val="004E46A9"/>
    <w:rsid w:val="004E63ED"/>
    <w:rsid w:val="004E6C6F"/>
    <w:rsid w:val="004E6FDF"/>
    <w:rsid w:val="004F012D"/>
    <w:rsid w:val="004F3938"/>
    <w:rsid w:val="004F6157"/>
    <w:rsid w:val="004F770A"/>
    <w:rsid w:val="004F7998"/>
    <w:rsid w:val="004F7D74"/>
    <w:rsid w:val="0050141B"/>
    <w:rsid w:val="005016CD"/>
    <w:rsid w:val="00501CD4"/>
    <w:rsid w:val="00502B55"/>
    <w:rsid w:val="00506D5A"/>
    <w:rsid w:val="00506FA4"/>
    <w:rsid w:val="005118FF"/>
    <w:rsid w:val="00511C64"/>
    <w:rsid w:val="005135C9"/>
    <w:rsid w:val="00513AB6"/>
    <w:rsid w:val="00514692"/>
    <w:rsid w:val="00515593"/>
    <w:rsid w:val="00520955"/>
    <w:rsid w:val="00520B93"/>
    <w:rsid w:val="00523808"/>
    <w:rsid w:val="00523AD8"/>
    <w:rsid w:val="00525336"/>
    <w:rsid w:val="00525BA0"/>
    <w:rsid w:val="005336E8"/>
    <w:rsid w:val="00534DD1"/>
    <w:rsid w:val="00534E14"/>
    <w:rsid w:val="005379DD"/>
    <w:rsid w:val="005408F2"/>
    <w:rsid w:val="00542CB6"/>
    <w:rsid w:val="005432C6"/>
    <w:rsid w:val="00543E4D"/>
    <w:rsid w:val="00546482"/>
    <w:rsid w:val="005503FD"/>
    <w:rsid w:val="0055063D"/>
    <w:rsid w:val="0055400D"/>
    <w:rsid w:val="00554E70"/>
    <w:rsid w:val="0055591D"/>
    <w:rsid w:val="00555C33"/>
    <w:rsid w:val="0056198B"/>
    <w:rsid w:val="00561B71"/>
    <w:rsid w:val="00562603"/>
    <w:rsid w:val="00565094"/>
    <w:rsid w:val="00570097"/>
    <w:rsid w:val="0057122B"/>
    <w:rsid w:val="00572700"/>
    <w:rsid w:val="00573886"/>
    <w:rsid w:val="0057390C"/>
    <w:rsid w:val="00573C9A"/>
    <w:rsid w:val="00574D09"/>
    <w:rsid w:val="00574E9D"/>
    <w:rsid w:val="005801B2"/>
    <w:rsid w:val="00581A70"/>
    <w:rsid w:val="00582E3B"/>
    <w:rsid w:val="00583722"/>
    <w:rsid w:val="00586655"/>
    <w:rsid w:val="00596CFB"/>
    <w:rsid w:val="005A12BF"/>
    <w:rsid w:val="005A14C6"/>
    <w:rsid w:val="005A15BF"/>
    <w:rsid w:val="005A32DA"/>
    <w:rsid w:val="005A550D"/>
    <w:rsid w:val="005A7C9B"/>
    <w:rsid w:val="005B2677"/>
    <w:rsid w:val="005B3779"/>
    <w:rsid w:val="005B3D36"/>
    <w:rsid w:val="005B72B1"/>
    <w:rsid w:val="005B7948"/>
    <w:rsid w:val="005B79F7"/>
    <w:rsid w:val="005C0755"/>
    <w:rsid w:val="005C1474"/>
    <w:rsid w:val="005C2466"/>
    <w:rsid w:val="005C2B9D"/>
    <w:rsid w:val="005C2DE5"/>
    <w:rsid w:val="005C4936"/>
    <w:rsid w:val="005C6383"/>
    <w:rsid w:val="005C69E5"/>
    <w:rsid w:val="005C69ED"/>
    <w:rsid w:val="005C6C9F"/>
    <w:rsid w:val="005C743E"/>
    <w:rsid w:val="005D2CC5"/>
    <w:rsid w:val="005E01B2"/>
    <w:rsid w:val="005E02D8"/>
    <w:rsid w:val="005E0853"/>
    <w:rsid w:val="005E22BC"/>
    <w:rsid w:val="005E25CA"/>
    <w:rsid w:val="005E5AE3"/>
    <w:rsid w:val="005E6A09"/>
    <w:rsid w:val="005E6AC3"/>
    <w:rsid w:val="005F24EA"/>
    <w:rsid w:val="005F2F8B"/>
    <w:rsid w:val="005F3C69"/>
    <w:rsid w:val="005F4157"/>
    <w:rsid w:val="005F48A2"/>
    <w:rsid w:val="005F48CF"/>
    <w:rsid w:val="005F4F0B"/>
    <w:rsid w:val="005F6B2D"/>
    <w:rsid w:val="006000F9"/>
    <w:rsid w:val="00600CA9"/>
    <w:rsid w:val="006022AC"/>
    <w:rsid w:val="0060295F"/>
    <w:rsid w:val="0060343C"/>
    <w:rsid w:val="00604810"/>
    <w:rsid w:val="00606CF9"/>
    <w:rsid w:val="0060E7F0"/>
    <w:rsid w:val="00610FA6"/>
    <w:rsid w:val="006114E0"/>
    <w:rsid w:val="00613142"/>
    <w:rsid w:val="006139CC"/>
    <w:rsid w:val="006158A9"/>
    <w:rsid w:val="00621C57"/>
    <w:rsid w:val="00622BD0"/>
    <w:rsid w:val="0062425C"/>
    <w:rsid w:val="006247F3"/>
    <w:rsid w:val="00624B1B"/>
    <w:rsid w:val="00624C60"/>
    <w:rsid w:val="00625081"/>
    <w:rsid w:val="0062519C"/>
    <w:rsid w:val="00626FBB"/>
    <w:rsid w:val="00630D35"/>
    <w:rsid w:val="006310DD"/>
    <w:rsid w:val="006324ED"/>
    <w:rsid w:val="00634B1C"/>
    <w:rsid w:val="00635C08"/>
    <w:rsid w:val="00640E4D"/>
    <w:rsid w:val="00640F8F"/>
    <w:rsid w:val="0064257C"/>
    <w:rsid w:val="00645590"/>
    <w:rsid w:val="00645DA9"/>
    <w:rsid w:val="00646B07"/>
    <w:rsid w:val="00646DFD"/>
    <w:rsid w:val="00651E6B"/>
    <w:rsid w:val="00657600"/>
    <w:rsid w:val="0065774C"/>
    <w:rsid w:val="00660822"/>
    <w:rsid w:val="00660FAD"/>
    <w:rsid w:val="0066241F"/>
    <w:rsid w:val="00665772"/>
    <w:rsid w:val="006671B9"/>
    <w:rsid w:val="0067048B"/>
    <w:rsid w:val="006721F5"/>
    <w:rsid w:val="0067366F"/>
    <w:rsid w:val="0067569F"/>
    <w:rsid w:val="00675C35"/>
    <w:rsid w:val="00675F56"/>
    <w:rsid w:val="00676322"/>
    <w:rsid w:val="00676677"/>
    <w:rsid w:val="0067724E"/>
    <w:rsid w:val="006800F8"/>
    <w:rsid w:val="006811E5"/>
    <w:rsid w:val="006828EB"/>
    <w:rsid w:val="00682E12"/>
    <w:rsid w:val="00683A31"/>
    <w:rsid w:val="00683DE0"/>
    <w:rsid w:val="00684192"/>
    <w:rsid w:val="00684C1F"/>
    <w:rsid w:val="00685E1A"/>
    <w:rsid w:val="00686CDF"/>
    <w:rsid w:val="0068796B"/>
    <w:rsid w:val="00687B77"/>
    <w:rsid w:val="00687F96"/>
    <w:rsid w:val="00691C7B"/>
    <w:rsid w:val="00691EB4"/>
    <w:rsid w:val="0069206D"/>
    <w:rsid w:val="00693B5E"/>
    <w:rsid w:val="00693CF9"/>
    <w:rsid w:val="00695FC3"/>
    <w:rsid w:val="00697306"/>
    <w:rsid w:val="006A19C0"/>
    <w:rsid w:val="006A20BD"/>
    <w:rsid w:val="006A239B"/>
    <w:rsid w:val="006A5FC0"/>
    <w:rsid w:val="006A665D"/>
    <w:rsid w:val="006A7467"/>
    <w:rsid w:val="006A79DA"/>
    <w:rsid w:val="006B472C"/>
    <w:rsid w:val="006B6E8F"/>
    <w:rsid w:val="006B7821"/>
    <w:rsid w:val="006B7B5F"/>
    <w:rsid w:val="006C0ADE"/>
    <w:rsid w:val="006C1F5E"/>
    <w:rsid w:val="006C39B1"/>
    <w:rsid w:val="006C7952"/>
    <w:rsid w:val="006C7FCF"/>
    <w:rsid w:val="006D1D26"/>
    <w:rsid w:val="006D35EE"/>
    <w:rsid w:val="006D5472"/>
    <w:rsid w:val="006D5F3D"/>
    <w:rsid w:val="006D6C2A"/>
    <w:rsid w:val="006D7451"/>
    <w:rsid w:val="006E13B4"/>
    <w:rsid w:val="006E7C9A"/>
    <w:rsid w:val="006F0AA2"/>
    <w:rsid w:val="006F132B"/>
    <w:rsid w:val="006F2F4D"/>
    <w:rsid w:val="006F4554"/>
    <w:rsid w:val="006F5DEE"/>
    <w:rsid w:val="006F6C4E"/>
    <w:rsid w:val="006F7663"/>
    <w:rsid w:val="00700157"/>
    <w:rsid w:val="00705BAF"/>
    <w:rsid w:val="007111B8"/>
    <w:rsid w:val="00711B84"/>
    <w:rsid w:val="007144D6"/>
    <w:rsid w:val="007146F4"/>
    <w:rsid w:val="00715C41"/>
    <w:rsid w:val="0071620A"/>
    <w:rsid w:val="00720185"/>
    <w:rsid w:val="00721533"/>
    <w:rsid w:val="007219A2"/>
    <w:rsid w:val="00721AE2"/>
    <w:rsid w:val="00724290"/>
    <w:rsid w:val="00725ED8"/>
    <w:rsid w:val="00727C83"/>
    <w:rsid w:val="007302CD"/>
    <w:rsid w:val="00730DC9"/>
    <w:rsid w:val="00732A4F"/>
    <w:rsid w:val="0073446A"/>
    <w:rsid w:val="00735803"/>
    <w:rsid w:val="00737A85"/>
    <w:rsid w:val="00740018"/>
    <w:rsid w:val="00741D55"/>
    <w:rsid w:val="007442D9"/>
    <w:rsid w:val="0074663B"/>
    <w:rsid w:val="00747D0A"/>
    <w:rsid w:val="00747E63"/>
    <w:rsid w:val="0075013F"/>
    <w:rsid w:val="00752BC3"/>
    <w:rsid w:val="00754BEE"/>
    <w:rsid w:val="007616FF"/>
    <w:rsid w:val="00762909"/>
    <w:rsid w:val="00762B79"/>
    <w:rsid w:val="007634E7"/>
    <w:rsid w:val="00763B0E"/>
    <w:rsid w:val="00764ECC"/>
    <w:rsid w:val="00765287"/>
    <w:rsid w:val="00765D56"/>
    <w:rsid w:val="0076624B"/>
    <w:rsid w:val="007664A0"/>
    <w:rsid w:val="007678DF"/>
    <w:rsid w:val="00767FFA"/>
    <w:rsid w:val="00770272"/>
    <w:rsid w:val="0077174B"/>
    <w:rsid w:val="00771F4E"/>
    <w:rsid w:val="00774524"/>
    <w:rsid w:val="0077519C"/>
    <w:rsid w:val="00783773"/>
    <w:rsid w:val="00784744"/>
    <w:rsid w:val="00784C1C"/>
    <w:rsid w:val="007853FC"/>
    <w:rsid w:val="00785944"/>
    <w:rsid w:val="00785E75"/>
    <w:rsid w:val="0078703A"/>
    <w:rsid w:val="007913A8"/>
    <w:rsid w:val="00791656"/>
    <w:rsid w:val="00792FB6"/>
    <w:rsid w:val="007939D9"/>
    <w:rsid w:val="007A09CB"/>
    <w:rsid w:val="007A0DB0"/>
    <w:rsid w:val="007A42CD"/>
    <w:rsid w:val="007A554B"/>
    <w:rsid w:val="007A7B31"/>
    <w:rsid w:val="007A7CFA"/>
    <w:rsid w:val="007B2349"/>
    <w:rsid w:val="007B7119"/>
    <w:rsid w:val="007B780C"/>
    <w:rsid w:val="007C1E28"/>
    <w:rsid w:val="007C2224"/>
    <w:rsid w:val="007C266D"/>
    <w:rsid w:val="007C665E"/>
    <w:rsid w:val="007D0927"/>
    <w:rsid w:val="007D1A27"/>
    <w:rsid w:val="007D29B3"/>
    <w:rsid w:val="007D332B"/>
    <w:rsid w:val="007D34A2"/>
    <w:rsid w:val="007D390B"/>
    <w:rsid w:val="007D3954"/>
    <w:rsid w:val="007D396D"/>
    <w:rsid w:val="007D47CA"/>
    <w:rsid w:val="007D4B96"/>
    <w:rsid w:val="007D4D4B"/>
    <w:rsid w:val="007E0987"/>
    <w:rsid w:val="007E4442"/>
    <w:rsid w:val="007E5564"/>
    <w:rsid w:val="007E599A"/>
    <w:rsid w:val="007E6933"/>
    <w:rsid w:val="007E73BA"/>
    <w:rsid w:val="007F0706"/>
    <w:rsid w:val="007F4B38"/>
    <w:rsid w:val="007F6643"/>
    <w:rsid w:val="007F6ACC"/>
    <w:rsid w:val="007F6B3E"/>
    <w:rsid w:val="007F6FFE"/>
    <w:rsid w:val="008022DB"/>
    <w:rsid w:val="00802D48"/>
    <w:rsid w:val="008068E5"/>
    <w:rsid w:val="00806D5B"/>
    <w:rsid w:val="00807AB9"/>
    <w:rsid w:val="008102C1"/>
    <w:rsid w:val="0081052E"/>
    <w:rsid w:val="008113AA"/>
    <w:rsid w:val="008123CF"/>
    <w:rsid w:val="00812509"/>
    <w:rsid w:val="00813429"/>
    <w:rsid w:val="008161C9"/>
    <w:rsid w:val="00817858"/>
    <w:rsid w:val="00820193"/>
    <w:rsid w:val="0082227F"/>
    <w:rsid w:val="00822F3B"/>
    <w:rsid w:val="00823A32"/>
    <w:rsid w:val="0082563A"/>
    <w:rsid w:val="00825CF6"/>
    <w:rsid w:val="00825E3D"/>
    <w:rsid w:val="008267D9"/>
    <w:rsid w:val="00826BD3"/>
    <w:rsid w:val="00831272"/>
    <w:rsid w:val="00831C16"/>
    <w:rsid w:val="00831D7D"/>
    <w:rsid w:val="00837A45"/>
    <w:rsid w:val="00840977"/>
    <w:rsid w:val="008419A5"/>
    <w:rsid w:val="008424E9"/>
    <w:rsid w:val="00846216"/>
    <w:rsid w:val="0084776E"/>
    <w:rsid w:val="00847809"/>
    <w:rsid w:val="00854317"/>
    <w:rsid w:val="00854D10"/>
    <w:rsid w:val="0085690D"/>
    <w:rsid w:val="00856FCD"/>
    <w:rsid w:val="00860BC4"/>
    <w:rsid w:val="008622BF"/>
    <w:rsid w:val="00863ADF"/>
    <w:rsid w:val="0087096E"/>
    <w:rsid w:val="008709D0"/>
    <w:rsid w:val="00871599"/>
    <w:rsid w:val="00872035"/>
    <w:rsid w:val="0087449E"/>
    <w:rsid w:val="0087769D"/>
    <w:rsid w:val="00880855"/>
    <w:rsid w:val="00881E10"/>
    <w:rsid w:val="00884BED"/>
    <w:rsid w:val="00884ED7"/>
    <w:rsid w:val="008853A3"/>
    <w:rsid w:val="008858D9"/>
    <w:rsid w:val="00887777"/>
    <w:rsid w:val="008877B6"/>
    <w:rsid w:val="00890329"/>
    <w:rsid w:val="00891849"/>
    <w:rsid w:val="0089394B"/>
    <w:rsid w:val="008972D8"/>
    <w:rsid w:val="00897B7F"/>
    <w:rsid w:val="008A1A63"/>
    <w:rsid w:val="008A28AA"/>
    <w:rsid w:val="008A31DF"/>
    <w:rsid w:val="008A521A"/>
    <w:rsid w:val="008A6B04"/>
    <w:rsid w:val="008B0141"/>
    <w:rsid w:val="008B0678"/>
    <w:rsid w:val="008B5ACD"/>
    <w:rsid w:val="008B7429"/>
    <w:rsid w:val="008C11B7"/>
    <w:rsid w:val="008C59DA"/>
    <w:rsid w:val="008C5E03"/>
    <w:rsid w:val="008C6EC7"/>
    <w:rsid w:val="008D0401"/>
    <w:rsid w:val="008D1BDB"/>
    <w:rsid w:val="008D25A7"/>
    <w:rsid w:val="008D2A1C"/>
    <w:rsid w:val="008D406B"/>
    <w:rsid w:val="008D6504"/>
    <w:rsid w:val="008D6759"/>
    <w:rsid w:val="008D690A"/>
    <w:rsid w:val="008D6EB3"/>
    <w:rsid w:val="008D7A7C"/>
    <w:rsid w:val="008E02E6"/>
    <w:rsid w:val="008E0566"/>
    <w:rsid w:val="008E25E3"/>
    <w:rsid w:val="008E2D6D"/>
    <w:rsid w:val="008E4064"/>
    <w:rsid w:val="008E460F"/>
    <w:rsid w:val="008E46EF"/>
    <w:rsid w:val="008E4A01"/>
    <w:rsid w:val="008E5D5A"/>
    <w:rsid w:val="008E63FA"/>
    <w:rsid w:val="008F4D82"/>
    <w:rsid w:val="008F6A14"/>
    <w:rsid w:val="008F6D25"/>
    <w:rsid w:val="008F7602"/>
    <w:rsid w:val="00900648"/>
    <w:rsid w:val="00901C9D"/>
    <w:rsid w:val="00904E66"/>
    <w:rsid w:val="009052B2"/>
    <w:rsid w:val="00911016"/>
    <w:rsid w:val="0091184D"/>
    <w:rsid w:val="00911D23"/>
    <w:rsid w:val="00912508"/>
    <w:rsid w:val="00912B1C"/>
    <w:rsid w:val="009144AE"/>
    <w:rsid w:val="00917CA1"/>
    <w:rsid w:val="00921658"/>
    <w:rsid w:val="00931CBE"/>
    <w:rsid w:val="009322A9"/>
    <w:rsid w:val="00933076"/>
    <w:rsid w:val="0093326A"/>
    <w:rsid w:val="009349D9"/>
    <w:rsid w:val="00935ABC"/>
    <w:rsid w:val="00935C3E"/>
    <w:rsid w:val="00937A2A"/>
    <w:rsid w:val="00937AF5"/>
    <w:rsid w:val="00937B4B"/>
    <w:rsid w:val="00940630"/>
    <w:rsid w:val="00946BE9"/>
    <w:rsid w:val="00947742"/>
    <w:rsid w:val="009520EA"/>
    <w:rsid w:val="00952315"/>
    <w:rsid w:val="0095503D"/>
    <w:rsid w:val="009567EC"/>
    <w:rsid w:val="00960803"/>
    <w:rsid w:val="009610EE"/>
    <w:rsid w:val="00962449"/>
    <w:rsid w:val="0096368E"/>
    <w:rsid w:val="00964383"/>
    <w:rsid w:val="009709B1"/>
    <w:rsid w:val="0098133F"/>
    <w:rsid w:val="00981D43"/>
    <w:rsid w:val="00981F9F"/>
    <w:rsid w:val="0098270E"/>
    <w:rsid w:val="009849C8"/>
    <w:rsid w:val="00985AB2"/>
    <w:rsid w:val="00985F09"/>
    <w:rsid w:val="00990C8E"/>
    <w:rsid w:val="00993034"/>
    <w:rsid w:val="00993C89"/>
    <w:rsid w:val="00994056"/>
    <w:rsid w:val="00995E2D"/>
    <w:rsid w:val="009971BA"/>
    <w:rsid w:val="009A3995"/>
    <w:rsid w:val="009A41B1"/>
    <w:rsid w:val="009A5FF4"/>
    <w:rsid w:val="009A6EF3"/>
    <w:rsid w:val="009A7197"/>
    <w:rsid w:val="009A7CF1"/>
    <w:rsid w:val="009B0D2C"/>
    <w:rsid w:val="009B1150"/>
    <w:rsid w:val="009B17D9"/>
    <w:rsid w:val="009B6A22"/>
    <w:rsid w:val="009B74D2"/>
    <w:rsid w:val="009C05B9"/>
    <w:rsid w:val="009C1785"/>
    <w:rsid w:val="009C4730"/>
    <w:rsid w:val="009C517E"/>
    <w:rsid w:val="009C54B1"/>
    <w:rsid w:val="009C5909"/>
    <w:rsid w:val="009C635C"/>
    <w:rsid w:val="009C6AF3"/>
    <w:rsid w:val="009C6BDC"/>
    <w:rsid w:val="009C76BF"/>
    <w:rsid w:val="009D129D"/>
    <w:rsid w:val="009D1AE0"/>
    <w:rsid w:val="009D1F37"/>
    <w:rsid w:val="009D2A8F"/>
    <w:rsid w:val="009E09C0"/>
    <w:rsid w:val="009E0F30"/>
    <w:rsid w:val="009E447A"/>
    <w:rsid w:val="009E51AD"/>
    <w:rsid w:val="009E77F9"/>
    <w:rsid w:val="009E79FB"/>
    <w:rsid w:val="009F14CD"/>
    <w:rsid w:val="009F1B04"/>
    <w:rsid w:val="009F4872"/>
    <w:rsid w:val="009F4ABE"/>
    <w:rsid w:val="009F55F3"/>
    <w:rsid w:val="009F78F9"/>
    <w:rsid w:val="009F7FF5"/>
    <w:rsid w:val="00A02724"/>
    <w:rsid w:val="00A04344"/>
    <w:rsid w:val="00A06831"/>
    <w:rsid w:val="00A06C3C"/>
    <w:rsid w:val="00A11199"/>
    <w:rsid w:val="00A11247"/>
    <w:rsid w:val="00A112EB"/>
    <w:rsid w:val="00A11A4E"/>
    <w:rsid w:val="00A122B5"/>
    <w:rsid w:val="00A12C84"/>
    <w:rsid w:val="00A1372D"/>
    <w:rsid w:val="00A14F1D"/>
    <w:rsid w:val="00A162D7"/>
    <w:rsid w:val="00A16E26"/>
    <w:rsid w:val="00A17E73"/>
    <w:rsid w:val="00A21601"/>
    <w:rsid w:val="00A21975"/>
    <w:rsid w:val="00A22DFC"/>
    <w:rsid w:val="00A25A4B"/>
    <w:rsid w:val="00A2613A"/>
    <w:rsid w:val="00A3678C"/>
    <w:rsid w:val="00A42428"/>
    <w:rsid w:val="00A4433C"/>
    <w:rsid w:val="00A514B1"/>
    <w:rsid w:val="00A5275A"/>
    <w:rsid w:val="00A550B4"/>
    <w:rsid w:val="00A56B44"/>
    <w:rsid w:val="00A578CF"/>
    <w:rsid w:val="00A61CB4"/>
    <w:rsid w:val="00A62B34"/>
    <w:rsid w:val="00A630D3"/>
    <w:rsid w:val="00A63CD0"/>
    <w:rsid w:val="00A642E4"/>
    <w:rsid w:val="00A729B9"/>
    <w:rsid w:val="00A73377"/>
    <w:rsid w:val="00A73CCD"/>
    <w:rsid w:val="00A74C28"/>
    <w:rsid w:val="00A80A0B"/>
    <w:rsid w:val="00A811DA"/>
    <w:rsid w:val="00A8260D"/>
    <w:rsid w:val="00A84E96"/>
    <w:rsid w:val="00A862A0"/>
    <w:rsid w:val="00A87407"/>
    <w:rsid w:val="00A93145"/>
    <w:rsid w:val="00A95159"/>
    <w:rsid w:val="00A96D60"/>
    <w:rsid w:val="00AA14E6"/>
    <w:rsid w:val="00AA1671"/>
    <w:rsid w:val="00AA3BB0"/>
    <w:rsid w:val="00AA6F2F"/>
    <w:rsid w:val="00AA7F81"/>
    <w:rsid w:val="00AB080A"/>
    <w:rsid w:val="00AB0B93"/>
    <w:rsid w:val="00AB5012"/>
    <w:rsid w:val="00AB5D95"/>
    <w:rsid w:val="00AC0AE8"/>
    <w:rsid w:val="00AC2754"/>
    <w:rsid w:val="00AC41B1"/>
    <w:rsid w:val="00AC79F9"/>
    <w:rsid w:val="00AD2A70"/>
    <w:rsid w:val="00AD7173"/>
    <w:rsid w:val="00AD7E25"/>
    <w:rsid w:val="00ADAE0E"/>
    <w:rsid w:val="00AE17E6"/>
    <w:rsid w:val="00AE387F"/>
    <w:rsid w:val="00AE3EF3"/>
    <w:rsid w:val="00AE6C9D"/>
    <w:rsid w:val="00AE7E94"/>
    <w:rsid w:val="00AF0BED"/>
    <w:rsid w:val="00AF14A2"/>
    <w:rsid w:val="00AF269F"/>
    <w:rsid w:val="00AF3886"/>
    <w:rsid w:val="00AF3B91"/>
    <w:rsid w:val="00B0041E"/>
    <w:rsid w:val="00B037CD"/>
    <w:rsid w:val="00B03F90"/>
    <w:rsid w:val="00B055EA"/>
    <w:rsid w:val="00B05986"/>
    <w:rsid w:val="00B06040"/>
    <w:rsid w:val="00B06F60"/>
    <w:rsid w:val="00B07874"/>
    <w:rsid w:val="00B1093C"/>
    <w:rsid w:val="00B11E02"/>
    <w:rsid w:val="00B129F3"/>
    <w:rsid w:val="00B12CBC"/>
    <w:rsid w:val="00B15E86"/>
    <w:rsid w:val="00B17C64"/>
    <w:rsid w:val="00B2052B"/>
    <w:rsid w:val="00B21119"/>
    <w:rsid w:val="00B22A36"/>
    <w:rsid w:val="00B27D67"/>
    <w:rsid w:val="00B310EF"/>
    <w:rsid w:val="00B319D3"/>
    <w:rsid w:val="00B330D1"/>
    <w:rsid w:val="00B3455E"/>
    <w:rsid w:val="00B34DB3"/>
    <w:rsid w:val="00B40375"/>
    <w:rsid w:val="00B4158D"/>
    <w:rsid w:val="00B42BBD"/>
    <w:rsid w:val="00B42D02"/>
    <w:rsid w:val="00B4493A"/>
    <w:rsid w:val="00B46805"/>
    <w:rsid w:val="00B47458"/>
    <w:rsid w:val="00B50CE7"/>
    <w:rsid w:val="00B50EF1"/>
    <w:rsid w:val="00B518B9"/>
    <w:rsid w:val="00B527A9"/>
    <w:rsid w:val="00B52B03"/>
    <w:rsid w:val="00B53D39"/>
    <w:rsid w:val="00B5484D"/>
    <w:rsid w:val="00B555E0"/>
    <w:rsid w:val="00B55F86"/>
    <w:rsid w:val="00B5643A"/>
    <w:rsid w:val="00B57425"/>
    <w:rsid w:val="00B577B3"/>
    <w:rsid w:val="00B57B18"/>
    <w:rsid w:val="00B6073A"/>
    <w:rsid w:val="00B61111"/>
    <w:rsid w:val="00B61BF9"/>
    <w:rsid w:val="00B630B3"/>
    <w:rsid w:val="00B66E9A"/>
    <w:rsid w:val="00B6723E"/>
    <w:rsid w:val="00B72E35"/>
    <w:rsid w:val="00B754C9"/>
    <w:rsid w:val="00B75579"/>
    <w:rsid w:val="00B76731"/>
    <w:rsid w:val="00B77F80"/>
    <w:rsid w:val="00B8583B"/>
    <w:rsid w:val="00B87CDF"/>
    <w:rsid w:val="00B913FC"/>
    <w:rsid w:val="00B92DF1"/>
    <w:rsid w:val="00B95028"/>
    <w:rsid w:val="00B956EF"/>
    <w:rsid w:val="00B97A47"/>
    <w:rsid w:val="00BA030F"/>
    <w:rsid w:val="00BA04CA"/>
    <w:rsid w:val="00BA0D7B"/>
    <w:rsid w:val="00BA1CE3"/>
    <w:rsid w:val="00BA377B"/>
    <w:rsid w:val="00BA3F84"/>
    <w:rsid w:val="00BA499E"/>
    <w:rsid w:val="00BA49BB"/>
    <w:rsid w:val="00BA526E"/>
    <w:rsid w:val="00BA5519"/>
    <w:rsid w:val="00BB0E02"/>
    <w:rsid w:val="00BB2CD2"/>
    <w:rsid w:val="00BB55E1"/>
    <w:rsid w:val="00BB6891"/>
    <w:rsid w:val="00BB702C"/>
    <w:rsid w:val="00BB7487"/>
    <w:rsid w:val="00BC0E4B"/>
    <w:rsid w:val="00BC117A"/>
    <w:rsid w:val="00BC22A6"/>
    <w:rsid w:val="00BC260A"/>
    <w:rsid w:val="00BC2B2D"/>
    <w:rsid w:val="00BC46F2"/>
    <w:rsid w:val="00BC4B79"/>
    <w:rsid w:val="00BC5A74"/>
    <w:rsid w:val="00BC7CE8"/>
    <w:rsid w:val="00BD056B"/>
    <w:rsid w:val="00BD05E0"/>
    <w:rsid w:val="00BD40FB"/>
    <w:rsid w:val="00BD733A"/>
    <w:rsid w:val="00BE04AB"/>
    <w:rsid w:val="00BE0560"/>
    <w:rsid w:val="00BE2B96"/>
    <w:rsid w:val="00BE35F6"/>
    <w:rsid w:val="00BE488A"/>
    <w:rsid w:val="00BE5F1F"/>
    <w:rsid w:val="00BE6FB7"/>
    <w:rsid w:val="00BF263B"/>
    <w:rsid w:val="00BF27B2"/>
    <w:rsid w:val="00BF34F8"/>
    <w:rsid w:val="00BF4251"/>
    <w:rsid w:val="00BF6520"/>
    <w:rsid w:val="00BF6ADB"/>
    <w:rsid w:val="00BF750D"/>
    <w:rsid w:val="00BF78D7"/>
    <w:rsid w:val="00C0030C"/>
    <w:rsid w:val="00C03D98"/>
    <w:rsid w:val="00C03E3F"/>
    <w:rsid w:val="00C03F9E"/>
    <w:rsid w:val="00C045F9"/>
    <w:rsid w:val="00C06092"/>
    <w:rsid w:val="00C075A2"/>
    <w:rsid w:val="00C12FEF"/>
    <w:rsid w:val="00C135ED"/>
    <w:rsid w:val="00C151D4"/>
    <w:rsid w:val="00C16F26"/>
    <w:rsid w:val="00C17AEF"/>
    <w:rsid w:val="00C22C4A"/>
    <w:rsid w:val="00C240F1"/>
    <w:rsid w:val="00C24A5E"/>
    <w:rsid w:val="00C31CE7"/>
    <w:rsid w:val="00C32314"/>
    <w:rsid w:val="00C34CB4"/>
    <w:rsid w:val="00C35121"/>
    <w:rsid w:val="00C36AAA"/>
    <w:rsid w:val="00C37779"/>
    <w:rsid w:val="00C378DD"/>
    <w:rsid w:val="00C37CDD"/>
    <w:rsid w:val="00C40F7D"/>
    <w:rsid w:val="00C41778"/>
    <w:rsid w:val="00C4218C"/>
    <w:rsid w:val="00C43B1E"/>
    <w:rsid w:val="00C440B4"/>
    <w:rsid w:val="00C44FE9"/>
    <w:rsid w:val="00C4708D"/>
    <w:rsid w:val="00C471F4"/>
    <w:rsid w:val="00C47E1B"/>
    <w:rsid w:val="00C50764"/>
    <w:rsid w:val="00C511BD"/>
    <w:rsid w:val="00C520BA"/>
    <w:rsid w:val="00C53F9B"/>
    <w:rsid w:val="00C55282"/>
    <w:rsid w:val="00C57496"/>
    <w:rsid w:val="00C61152"/>
    <w:rsid w:val="00C62141"/>
    <w:rsid w:val="00C634C6"/>
    <w:rsid w:val="00C63973"/>
    <w:rsid w:val="00C66221"/>
    <w:rsid w:val="00C66A46"/>
    <w:rsid w:val="00C709B1"/>
    <w:rsid w:val="00C7291C"/>
    <w:rsid w:val="00C72A67"/>
    <w:rsid w:val="00C74001"/>
    <w:rsid w:val="00C747BA"/>
    <w:rsid w:val="00C75371"/>
    <w:rsid w:val="00C758DA"/>
    <w:rsid w:val="00C75E51"/>
    <w:rsid w:val="00C80312"/>
    <w:rsid w:val="00C850FB"/>
    <w:rsid w:val="00C85946"/>
    <w:rsid w:val="00C85CB7"/>
    <w:rsid w:val="00C85FCA"/>
    <w:rsid w:val="00C86364"/>
    <w:rsid w:val="00C864E5"/>
    <w:rsid w:val="00C87229"/>
    <w:rsid w:val="00C90239"/>
    <w:rsid w:val="00C974A1"/>
    <w:rsid w:val="00CA0328"/>
    <w:rsid w:val="00CA60BB"/>
    <w:rsid w:val="00CA7BA7"/>
    <w:rsid w:val="00CB0850"/>
    <w:rsid w:val="00CB46F2"/>
    <w:rsid w:val="00CB65D1"/>
    <w:rsid w:val="00CB65E1"/>
    <w:rsid w:val="00CC172C"/>
    <w:rsid w:val="00CC2248"/>
    <w:rsid w:val="00CC3C03"/>
    <w:rsid w:val="00CC41C8"/>
    <w:rsid w:val="00CC4774"/>
    <w:rsid w:val="00CD4315"/>
    <w:rsid w:val="00CD57B2"/>
    <w:rsid w:val="00CD795E"/>
    <w:rsid w:val="00CE073C"/>
    <w:rsid w:val="00CE325F"/>
    <w:rsid w:val="00CE5974"/>
    <w:rsid w:val="00CF113B"/>
    <w:rsid w:val="00CF149C"/>
    <w:rsid w:val="00CF25F7"/>
    <w:rsid w:val="00CF3532"/>
    <w:rsid w:val="00CF3F02"/>
    <w:rsid w:val="00CF5A72"/>
    <w:rsid w:val="00CF6A6E"/>
    <w:rsid w:val="00D00D7B"/>
    <w:rsid w:val="00D01D02"/>
    <w:rsid w:val="00D02D05"/>
    <w:rsid w:val="00D03301"/>
    <w:rsid w:val="00D0646C"/>
    <w:rsid w:val="00D06DE5"/>
    <w:rsid w:val="00D07C0A"/>
    <w:rsid w:val="00D151BA"/>
    <w:rsid w:val="00D1620C"/>
    <w:rsid w:val="00D21367"/>
    <w:rsid w:val="00D21687"/>
    <w:rsid w:val="00D21AA5"/>
    <w:rsid w:val="00D21B5C"/>
    <w:rsid w:val="00D22C4B"/>
    <w:rsid w:val="00D31566"/>
    <w:rsid w:val="00D32E17"/>
    <w:rsid w:val="00D3378E"/>
    <w:rsid w:val="00D3402B"/>
    <w:rsid w:val="00D37FD0"/>
    <w:rsid w:val="00D41280"/>
    <w:rsid w:val="00D43C8C"/>
    <w:rsid w:val="00D4522F"/>
    <w:rsid w:val="00D45BAD"/>
    <w:rsid w:val="00D45F07"/>
    <w:rsid w:val="00D50279"/>
    <w:rsid w:val="00D52019"/>
    <w:rsid w:val="00D619A6"/>
    <w:rsid w:val="00D65C59"/>
    <w:rsid w:val="00D65FF3"/>
    <w:rsid w:val="00D6603D"/>
    <w:rsid w:val="00D6726F"/>
    <w:rsid w:val="00D70C96"/>
    <w:rsid w:val="00D70DB1"/>
    <w:rsid w:val="00D753AF"/>
    <w:rsid w:val="00D768C5"/>
    <w:rsid w:val="00D76B91"/>
    <w:rsid w:val="00D773FE"/>
    <w:rsid w:val="00D81B1A"/>
    <w:rsid w:val="00D82875"/>
    <w:rsid w:val="00D852F8"/>
    <w:rsid w:val="00D859B1"/>
    <w:rsid w:val="00D908A1"/>
    <w:rsid w:val="00D90AD4"/>
    <w:rsid w:val="00D9159A"/>
    <w:rsid w:val="00D9224B"/>
    <w:rsid w:val="00D92CF4"/>
    <w:rsid w:val="00D936DF"/>
    <w:rsid w:val="00D951B9"/>
    <w:rsid w:val="00D956E5"/>
    <w:rsid w:val="00D95C1F"/>
    <w:rsid w:val="00D97EEE"/>
    <w:rsid w:val="00DA1A50"/>
    <w:rsid w:val="00DA2546"/>
    <w:rsid w:val="00DA3DA6"/>
    <w:rsid w:val="00DA72C7"/>
    <w:rsid w:val="00DA7F8D"/>
    <w:rsid w:val="00DB1A68"/>
    <w:rsid w:val="00DB3812"/>
    <w:rsid w:val="00DB43ED"/>
    <w:rsid w:val="00DB5FD2"/>
    <w:rsid w:val="00DB65F9"/>
    <w:rsid w:val="00DB7982"/>
    <w:rsid w:val="00DC00B4"/>
    <w:rsid w:val="00DC059F"/>
    <w:rsid w:val="00DC13EA"/>
    <w:rsid w:val="00DC155E"/>
    <w:rsid w:val="00DC215C"/>
    <w:rsid w:val="00DC5ECC"/>
    <w:rsid w:val="00DC61D3"/>
    <w:rsid w:val="00DD2ECE"/>
    <w:rsid w:val="00DD3641"/>
    <w:rsid w:val="00DD44B3"/>
    <w:rsid w:val="00DD5322"/>
    <w:rsid w:val="00DD5769"/>
    <w:rsid w:val="00DD6BD1"/>
    <w:rsid w:val="00DD6E0F"/>
    <w:rsid w:val="00DE18CD"/>
    <w:rsid w:val="00DE29E7"/>
    <w:rsid w:val="00DE3B5C"/>
    <w:rsid w:val="00DE420B"/>
    <w:rsid w:val="00DE44C2"/>
    <w:rsid w:val="00DE477D"/>
    <w:rsid w:val="00DE52B5"/>
    <w:rsid w:val="00DE6438"/>
    <w:rsid w:val="00DE786F"/>
    <w:rsid w:val="00DF375A"/>
    <w:rsid w:val="00DF3E2D"/>
    <w:rsid w:val="00DF4012"/>
    <w:rsid w:val="00DF5633"/>
    <w:rsid w:val="00DF717F"/>
    <w:rsid w:val="00E0365D"/>
    <w:rsid w:val="00E0430D"/>
    <w:rsid w:val="00E073B0"/>
    <w:rsid w:val="00E07C0C"/>
    <w:rsid w:val="00E10245"/>
    <w:rsid w:val="00E11903"/>
    <w:rsid w:val="00E12F1D"/>
    <w:rsid w:val="00E15365"/>
    <w:rsid w:val="00E15842"/>
    <w:rsid w:val="00E1587D"/>
    <w:rsid w:val="00E158A0"/>
    <w:rsid w:val="00E15C66"/>
    <w:rsid w:val="00E16053"/>
    <w:rsid w:val="00E16761"/>
    <w:rsid w:val="00E1737B"/>
    <w:rsid w:val="00E20771"/>
    <w:rsid w:val="00E242E7"/>
    <w:rsid w:val="00E26E27"/>
    <w:rsid w:val="00E277BD"/>
    <w:rsid w:val="00E27E1B"/>
    <w:rsid w:val="00E31CAA"/>
    <w:rsid w:val="00E3292B"/>
    <w:rsid w:val="00E356FF"/>
    <w:rsid w:val="00E35D99"/>
    <w:rsid w:val="00E40021"/>
    <w:rsid w:val="00E40221"/>
    <w:rsid w:val="00E4307C"/>
    <w:rsid w:val="00E43E4D"/>
    <w:rsid w:val="00E444E4"/>
    <w:rsid w:val="00E50B59"/>
    <w:rsid w:val="00E50B7B"/>
    <w:rsid w:val="00E517E2"/>
    <w:rsid w:val="00E547D3"/>
    <w:rsid w:val="00E54E64"/>
    <w:rsid w:val="00E55770"/>
    <w:rsid w:val="00E56A65"/>
    <w:rsid w:val="00E606EB"/>
    <w:rsid w:val="00E60E82"/>
    <w:rsid w:val="00E61B93"/>
    <w:rsid w:val="00E62EA5"/>
    <w:rsid w:val="00E639B1"/>
    <w:rsid w:val="00E70031"/>
    <w:rsid w:val="00E7084E"/>
    <w:rsid w:val="00E70EFD"/>
    <w:rsid w:val="00E7163F"/>
    <w:rsid w:val="00E71CE8"/>
    <w:rsid w:val="00E73776"/>
    <w:rsid w:val="00E775F8"/>
    <w:rsid w:val="00E8141B"/>
    <w:rsid w:val="00E8191F"/>
    <w:rsid w:val="00E82E18"/>
    <w:rsid w:val="00E83A62"/>
    <w:rsid w:val="00E86CFC"/>
    <w:rsid w:val="00E907E2"/>
    <w:rsid w:val="00E908FD"/>
    <w:rsid w:val="00E90AA5"/>
    <w:rsid w:val="00E95F47"/>
    <w:rsid w:val="00EA0771"/>
    <w:rsid w:val="00EA09E5"/>
    <w:rsid w:val="00EA13D0"/>
    <w:rsid w:val="00EA75EB"/>
    <w:rsid w:val="00EB304C"/>
    <w:rsid w:val="00EB5861"/>
    <w:rsid w:val="00EB76EA"/>
    <w:rsid w:val="00EC0959"/>
    <w:rsid w:val="00EC1C5F"/>
    <w:rsid w:val="00EC48D4"/>
    <w:rsid w:val="00EC5F67"/>
    <w:rsid w:val="00EC7DDA"/>
    <w:rsid w:val="00ED13F8"/>
    <w:rsid w:val="00ED27E5"/>
    <w:rsid w:val="00ED292E"/>
    <w:rsid w:val="00ED3598"/>
    <w:rsid w:val="00ED59EF"/>
    <w:rsid w:val="00EE2957"/>
    <w:rsid w:val="00EE3556"/>
    <w:rsid w:val="00EE3E44"/>
    <w:rsid w:val="00EE4157"/>
    <w:rsid w:val="00EE4A03"/>
    <w:rsid w:val="00EE4E8D"/>
    <w:rsid w:val="00EE6720"/>
    <w:rsid w:val="00EE67B6"/>
    <w:rsid w:val="00EE7E3B"/>
    <w:rsid w:val="00EF31A7"/>
    <w:rsid w:val="00EF626A"/>
    <w:rsid w:val="00EF7A49"/>
    <w:rsid w:val="00EF7B3C"/>
    <w:rsid w:val="00EF7FBC"/>
    <w:rsid w:val="00F0127D"/>
    <w:rsid w:val="00F01ED6"/>
    <w:rsid w:val="00F02A49"/>
    <w:rsid w:val="00F04950"/>
    <w:rsid w:val="00F05694"/>
    <w:rsid w:val="00F10FE0"/>
    <w:rsid w:val="00F1160D"/>
    <w:rsid w:val="00F130D7"/>
    <w:rsid w:val="00F14325"/>
    <w:rsid w:val="00F16154"/>
    <w:rsid w:val="00F168F4"/>
    <w:rsid w:val="00F1734B"/>
    <w:rsid w:val="00F24898"/>
    <w:rsid w:val="00F30A87"/>
    <w:rsid w:val="00F3721B"/>
    <w:rsid w:val="00F40974"/>
    <w:rsid w:val="00F40B87"/>
    <w:rsid w:val="00F4383E"/>
    <w:rsid w:val="00F455DE"/>
    <w:rsid w:val="00F457B7"/>
    <w:rsid w:val="00F45D29"/>
    <w:rsid w:val="00F46324"/>
    <w:rsid w:val="00F46DD4"/>
    <w:rsid w:val="00F47885"/>
    <w:rsid w:val="00F479E1"/>
    <w:rsid w:val="00F50729"/>
    <w:rsid w:val="00F50D5E"/>
    <w:rsid w:val="00F51100"/>
    <w:rsid w:val="00F51F70"/>
    <w:rsid w:val="00F526BD"/>
    <w:rsid w:val="00F5397B"/>
    <w:rsid w:val="00F54EDA"/>
    <w:rsid w:val="00F576DB"/>
    <w:rsid w:val="00F655D1"/>
    <w:rsid w:val="00F66FF7"/>
    <w:rsid w:val="00F74931"/>
    <w:rsid w:val="00F76BDE"/>
    <w:rsid w:val="00F771B6"/>
    <w:rsid w:val="00F777CF"/>
    <w:rsid w:val="00F820DE"/>
    <w:rsid w:val="00F82231"/>
    <w:rsid w:val="00F8308F"/>
    <w:rsid w:val="00F83DC6"/>
    <w:rsid w:val="00F849A1"/>
    <w:rsid w:val="00F872D6"/>
    <w:rsid w:val="00F903C2"/>
    <w:rsid w:val="00F910A7"/>
    <w:rsid w:val="00F91BBE"/>
    <w:rsid w:val="00F971D3"/>
    <w:rsid w:val="00FA2DF0"/>
    <w:rsid w:val="00FA32D8"/>
    <w:rsid w:val="00FA6658"/>
    <w:rsid w:val="00FA79E0"/>
    <w:rsid w:val="00FB0094"/>
    <w:rsid w:val="00FB1B63"/>
    <w:rsid w:val="00FB4D9F"/>
    <w:rsid w:val="00FC1051"/>
    <w:rsid w:val="00FC2D8C"/>
    <w:rsid w:val="00FC555B"/>
    <w:rsid w:val="00FC659B"/>
    <w:rsid w:val="00FC697F"/>
    <w:rsid w:val="00FD4CA0"/>
    <w:rsid w:val="00FD6390"/>
    <w:rsid w:val="00FE061A"/>
    <w:rsid w:val="00FE0B85"/>
    <w:rsid w:val="00FE0ED2"/>
    <w:rsid w:val="00FE6478"/>
    <w:rsid w:val="00FE7361"/>
    <w:rsid w:val="00FF0AA0"/>
    <w:rsid w:val="00FF367F"/>
    <w:rsid w:val="00FF58DF"/>
    <w:rsid w:val="00FF5C70"/>
    <w:rsid w:val="00FF6211"/>
    <w:rsid w:val="00FF721E"/>
    <w:rsid w:val="00FF7342"/>
    <w:rsid w:val="018A6662"/>
    <w:rsid w:val="021AA436"/>
    <w:rsid w:val="0244C6E6"/>
    <w:rsid w:val="02715A5C"/>
    <w:rsid w:val="028C6304"/>
    <w:rsid w:val="0291D272"/>
    <w:rsid w:val="02DD542A"/>
    <w:rsid w:val="02F579DF"/>
    <w:rsid w:val="034FFC8C"/>
    <w:rsid w:val="03CD0F2A"/>
    <w:rsid w:val="03E84F71"/>
    <w:rsid w:val="04512EB1"/>
    <w:rsid w:val="04537324"/>
    <w:rsid w:val="049CBA85"/>
    <w:rsid w:val="051D81F9"/>
    <w:rsid w:val="0529AC8E"/>
    <w:rsid w:val="057612D8"/>
    <w:rsid w:val="05766D66"/>
    <w:rsid w:val="06143617"/>
    <w:rsid w:val="062B58DD"/>
    <w:rsid w:val="06340DFC"/>
    <w:rsid w:val="064774AA"/>
    <w:rsid w:val="06B14B29"/>
    <w:rsid w:val="06F18E89"/>
    <w:rsid w:val="071E8AEC"/>
    <w:rsid w:val="073012AC"/>
    <w:rsid w:val="07553E4E"/>
    <w:rsid w:val="077012D4"/>
    <w:rsid w:val="07A8AB7E"/>
    <w:rsid w:val="083E7246"/>
    <w:rsid w:val="08639538"/>
    <w:rsid w:val="08AF9594"/>
    <w:rsid w:val="091C2597"/>
    <w:rsid w:val="0962E4D4"/>
    <w:rsid w:val="09BE4153"/>
    <w:rsid w:val="0A3371AC"/>
    <w:rsid w:val="0A5B0842"/>
    <w:rsid w:val="0A6AE7FE"/>
    <w:rsid w:val="0AE97B65"/>
    <w:rsid w:val="0B544A3D"/>
    <w:rsid w:val="0BD2A2D3"/>
    <w:rsid w:val="0BE778F7"/>
    <w:rsid w:val="0C463173"/>
    <w:rsid w:val="0CBD4582"/>
    <w:rsid w:val="0CC60151"/>
    <w:rsid w:val="0CCD4722"/>
    <w:rsid w:val="0CCDEB7E"/>
    <w:rsid w:val="0CE2447C"/>
    <w:rsid w:val="0D21DD67"/>
    <w:rsid w:val="0D6870D1"/>
    <w:rsid w:val="0D8A4BA0"/>
    <w:rsid w:val="0DE5D3CF"/>
    <w:rsid w:val="0DEBF91D"/>
    <w:rsid w:val="0DF3FEBD"/>
    <w:rsid w:val="0E10BFB0"/>
    <w:rsid w:val="0E1CEF8D"/>
    <w:rsid w:val="0E8439CF"/>
    <w:rsid w:val="0EB678CE"/>
    <w:rsid w:val="0EBB29D7"/>
    <w:rsid w:val="0FC6A759"/>
    <w:rsid w:val="0FC85716"/>
    <w:rsid w:val="1042391B"/>
    <w:rsid w:val="1061DC8B"/>
    <w:rsid w:val="1086A300"/>
    <w:rsid w:val="108FCE81"/>
    <w:rsid w:val="10F64575"/>
    <w:rsid w:val="10FEBA54"/>
    <w:rsid w:val="1100075E"/>
    <w:rsid w:val="1181F69F"/>
    <w:rsid w:val="11854439"/>
    <w:rsid w:val="11A26D9E"/>
    <w:rsid w:val="11DA596D"/>
    <w:rsid w:val="11F4B16D"/>
    <w:rsid w:val="125FBE44"/>
    <w:rsid w:val="1298AC16"/>
    <w:rsid w:val="12C7DB91"/>
    <w:rsid w:val="14908C6B"/>
    <w:rsid w:val="14A36CFF"/>
    <w:rsid w:val="1504BCCD"/>
    <w:rsid w:val="15C419E0"/>
    <w:rsid w:val="15CA0CF5"/>
    <w:rsid w:val="15E6ED66"/>
    <w:rsid w:val="160D4E07"/>
    <w:rsid w:val="1643134C"/>
    <w:rsid w:val="16A20787"/>
    <w:rsid w:val="16AF8F72"/>
    <w:rsid w:val="179245AC"/>
    <w:rsid w:val="17D2905C"/>
    <w:rsid w:val="1827EEC3"/>
    <w:rsid w:val="18A8F077"/>
    <w:rsid w:val="19496E7D"/>
    <w:rsid w:val="1956046E"/>
    <w:rsid w:val="195F44C2"/>
    <w:rsid w:val="19A5498D"/>
    <w:rsid w:val="1A2FC29E"/>
    <w:rsid w:val="1AD8A005"/>
    <w:rsid w:val="1AEDE6F4"/>
    <w:rsid w:val="1B397B24"/>
    <w:rsid w:val="1BB96DA7"/>
    <w:rsid w:val="1BE9C115"/>
    <w:rsid w:val="1BEDA3EB"/>
    <w:rsid w:val="1C4E3A8D"/>
    <w:rsid w:val="1CDB1458"/>
    <w:rsid w:val="1CEFAF58"/>
    <w:rsid w:val="1D2FC6B1"/>
    <w:rsid w:val="1D58A6F2"/>
    <w:rsid w:val="1DA76116"/>
    <w:rsid w:val="1E60D052"/>
    <w:rsid w:val="1E73EC22"/>
    <w:rsid w:val="1F7C72CC"/>
    <w:rsid w:val="1FB24CE1"/>
    <w:rsid w:val="1FB7054A"/>
    <w:rsid w:val="1FC668BD"/>
    <w:rsid w:val="2068705B"/>
    <w:rsid w:val="20AE8F97"/>
    <w:rsid w:val="2185051E"/>
    <w:rsid w:val="21BB6715"/>
    <w:rsid w:val="21CBAA73"/>
    <w:rsid w:val="21F1B2ED"/>
    <w:rsid w:val="2208F8F5"/>
    <w:rsid w:val="22129E13"/>
    <w:rsid w:val="223F6213"/>
    <w:rsid w:val="228AFDC4"/>
    <w:rsid w:val="22C79D0F"/>
    <w:rsid w:val="22E070A8"/>
    <w:rsid w:val="22F8F14A"/>
    <w:rsid w:val="23137673"/>
    <w:rsid w:val="2363F4D4"/>
    <w:rsid w:val="23860974"/>
    <w:rsid w:val="23B423F3"/>
    <w:rsid w:val="23DAF876"/>
    <w:rsid w:val="23E9AA3C"/>
    <w:rsid w:val="240E5CDC"/>
    <w:rsid w:val="243B769E"/>
    <w:rsid w:val="24B2BCC5"/>
    <w:rsid w:val="24E5908D"/>
    <w:rsid w:val="2522D5FF"/>
    <w:rsid w:val="253F765E"/>
    <w:rsid w:val="25A626F7"/>
    <w:rsid w:val="25C1354D"/>
    <w:rsid w:val="25C3D557"/>
    <w:rsid w:val="25F01AFC"/>
    <w:rsid w:val="2676F699"/>
    <w:rsid w:val="26D5FFDB"/>
    <w:rsid w:val="26E8C8F8"/>
    <w:rsid w:val="26F27881"/>
    <w:rsid w:val="27130AEE"/>
    <w:rsid w:val="279309FC"/>
    <w:rsid w:val="27957B92"/>
    <w:rsid w:val="279E8B37"/>
    <w:rsid w:val="27FDA157"/>
    <w:rsid w:val="27FE7203"/>
    <w:rsid w:val="2888E7C8"/>
    <w:rsid w:val="290C3DDE"/>
    <w:rsid w:val="29373D35"/>
    <w:rsid w:val="29AB723D"/>
    <w:rsid w:val="29C47829"/>
    <w:rsid w:val="29F3F094"/>
    <w:rsid w:val="2A0CEC60"/>
    <w:rsid w:val="2A7BDD62"/>
    <w:rsid w:val="2AA838A1"/>
    <w:rsid w:val="2AF0F099"/>
    <w:rsid w:val="2BD73A00"/>
    <w:rsid w:val="2C23F7F5"/>
    <w:rsid w:val="2CCFA127"/>
    <w:rsid w:val="2DFCDF18"/>
    <w:rsid w:val="2E2D126A"/>
    <w:rsid w:val="2E3C3533"/>
    <w:rsid w:val="2E4FADBE"/>
    <w:rsid w:val="2E589EA3"/>
    <w:rsid w:val="2E596C7E"/>
    <w:rsid w:val="2E597AC0"/>
    <w:rsid w:val="2E6BA848"/>
    <w:rsid w:val="2E8321A8"/>
    <w:rsid w:val="2EA046DF"/>
    <w:rsid w:val="2EE5A5A8"/>
    <w:rsid w:val="2FD4F9F3"/>
    <w:rsid w:val="2FE36C40"/>
    <w:rsid w:val="2FE73808"/>
    <w:rsid w:val="2FEF0375"/>
    <w:rsid w:val="308F4F21"/>
    <w:rsid w:val="30AE2CB8"/>
    <w:rsid w:val="30BECA69"/>
    <w:rsid w:val="311E63C4"/>
    <w:rsid w:val="3133C37A"/>
    <w:rsid w:val="3153CB52"/>
    <w:rsid w:val="317AD517"/>
    <w:rsid w:val="31D57205"/>
    <w:rsid w:val="3243B50B"/>
    <w:rsid w:val="327B22BD"/>
    <w:rsid w:val="32A10CBD"/>
    <w:rsid w:val="32B8D74B"/>
    <w:rsid w:val="32EC61CD"/>
    <w:rsid w:val="33E34AC6"/>
    <w:rsid w:val="342B013A"/>
    <w:rsid w:val="3431F3D0"/>
    <w:rsid w:val="343B323D"/>
    <w:rsid w:val="344E0998"/>
    <w:rsid w:val="345CD6E7"/>
    <w:rsid w:val="34D3DE6D"/>
    <w:rsid w:val="3502B434"/>
    <w:rsid w:val="350DB0DC"/>
    <w:rsid w:val="35817DBD"/>
    <w:rsid w:val="358D4E3C"/>
    <w:rsid w:val="3652F5B3"/>
    <w:rsid w:val="3717118D"/>
    <w:rsid w:val="37497A77"/>
    <w:rsid w:val="37887165"/>
    <w:rsid w:val="37AF8FB5"/>
    <w:rsid w:val="37B4D4C7"/>
    <w:rsid w:val="37DD34F7"/>
    <w:rsid w:val="37E5F2FD"/>
    <w:rsid w:val="38D2BEBA"/>
    <w:rsid w:val="38D79462"/>
    <w:rsid w:val="38DF97EC"/>
    <w:rsid w:val="39023BF1"/>
    <w:rsid w:val="39882118"/>
    <w:rsid w:val="39AE79F0"/>
    <w:rsid w:val="39B12138"/>
    <w:rsid w:val="3A682C7F"/>
    <w:rsid w:val="3ADBCB6C"/>
    <w:rsid w:val="3BA322A0"/>
    <w:rsid w:val="3BC55AA6"/>
    <w:rsid w:val="3C2D1121"/>
    <w:rsid w:val="3C95651A"/>
    <w:rsid w:val="3CEEF010"/>
    <w:rsid w:val="3CF495C5"/>
    <w:rsid w:val="3D439389"/>
    <w:rsid w:val="3DE23217"/>
    <w:rsid w:val="3DEEFC27"/>
    <w:rsid w:val="3E2CC472"/>
    <w:rsid w:val="3E72E5B8"/>
    <w:rsid w:val="3F526B84"/>
    <w:rsid w:val="3FAB0135"/>
    <w:rsid w:val="3FD24479"/>
    <w:rsid w:val="4058118D"/>
    <w:rsid w:val="407FA226"/>
    <w:rsid w:val="4094594B"/>
    <w:rsid w:val="409A2A71"/>
    <w:rsid w:val="40A91B4E"/>
    <w:rsid w:val="40CF6A81"/>
    <w:rsid w:val="415D6261"/>
    <w:rsid w:val="41FFBD5B"/>
    <w:rsid w:val="420D42F5"/>
    <w:rsid w:val="42D0E1A3"/>
    <w:rsid w:val="42FAD224"/>
    <w:rsid w:val="4320EFF3"/>
    <w:rsid w:val="44232E21"/>
    <w:rsid w:val="44EFBCB6"/>
    <w:rsid w:val="455CFE60"/>
    <w:rsid w:val="45B16909"/>
    <w:rsid w:val="45D283B1"/>
    <w:rsid w:val="4623D8F3"/>
    <w:rsid w:val="46450DA0"/>
    <w:rsid w:val="46C45DEC"/>
    <w:rsid w:val="46FC656B"/>
    <w:rsid w:val="4713AD70"/>
    <w:rsid w:val="472FD00F"/>
    <w:rsid w:val="474D8AF0"/>
    <w:rsid w:val="47B739F7"/>
    <w:rsid w:val="48147613"/>
    <w:rsid w:val="48154843"/>
    <w:rsid w:val="484CDC0E"/>
    <w:rsid w:val="48525AF9"/>
    <w:rsid w:val="48646F2A"/>
    <w:rsid w:val="48BF2935"/>
    <w:rsid w:val="48D1A4A2"/>
    <w:rsid w:val="492FE1AA"/>
    <w:rsid w:val="4932B9A0"/>
    <w:rsid w:val="49910177"/>
    <w:rsid w:val="49C0340A"/>
    <w:rsid w:val="49EFB7E8"/>
    <w:rsid w:val="49F701D6"/>
    <w:rsid w:val="4A1A2545"/>
    <w:rsid w:val="4A76CB22"/>
    <w:rsid w:val="4AFFBA1D"/>
    <w:rsid w:val="4B03F89A"/>
    <w:rsid w:val="4B2DAC17"/>
    <w:rsid w:val="4B66445C"/>
    <w:rsid w:val="4B81AF6D"/>
    <w:rsid w:val="4BB0BA41"/>
    <w:rsid w:val="4BCA3840"/>
    <w:rsid w:val="4BF7C883"/>
    <w:rsid w:val="4C07CA01"/>
    <w:rsid w:val="4C13C75E"/>
    <w:rsid w:val="4C50B775"/>
    <w:rsid w:val="4D620945"/>
    <w:rsid w:val="4D6AC45A"/>
    <w:rsid w:val="4D6D3FEB"/>
    <w:rsid w:val="4E088F0D"/>
    <w:rsid w:val="4E85AC32"/>
    <w:rsid w:val="4E8D0FA7"/>
    <w:rsid w:val="4E998D66"/>
    <w:rsid w:val="4E99B3EA"/>
    <w:rsid w:val="4EB024F7"/>
    <w:rsid w:val="4EFEF079"/>
    <w:rsid w:val="4F38396C"/>
    <w:rsid w:val="4FC57C6C"/>
    <w:rsid w:val="500A7571"/>
    <w:rsid w:val="508C5B3E"/>
    <w:rsid w:val="50E1C516"/>
    <w:rsid w:val="51102F7B"/>
    <w:rsid w:val="51331072"/>
    <w:rsid w:val="518E9036"/>
    <w:rsid w:val="51A8E0FD"/>
    <w:rsid w:val="52114EEC"/>
    <w:rsid w:val="523228E7"/>
    <w:rsid w:val="5233F669"/>
    <w:rsid w:val="52486D92"/>
    <w:rsid w:val="52AF7E79"/>
    <w:rsid w:val="52E11FCD"/>
    <w:rsid w:val="52E2794B"/>
    <w:rsid w:val="53827A88"/>
    <w:rsid w:val="53C013E3"/>
    <w:rsid w:val="53C045FA"/>
    <w:rsid w:val="548D3868"/>
    <w:rsid w:val="54AA7614"/>
    <w:rsid w:val="5507CB1F"/>
    <w:rsid w:val="5515B06C"/>
    <w:rsid w:val="558711BA"/>
    <w:rsid w:val="558B4514"/>
    <w:rsid w:val="5615A2C3"/>
    <w:rsid w:val="561C4542"/>
    <w:rsid w:val="5623D667"/>
    <w:rsid w:val="562C1746"/>
    <w:rsid w:val="5641045E"/>
    <w:rsid w:val="564E36EB"/>
    <w:rsid w:val="5733676F"/>
    <w:rsid w:val="573C3ADA"/>
    <w:rsid w:val="5786618D"/>
    <w:rsid w:val="57A5FB1A"/>
    <w:rsid w:val="581CD4ED"/>
    <w:rsid w:val="583BADD4"/>
    <w:rsid w:val="592F220F"/>
    <w:rsid w:val="59A10C16"/>
    <w:rsid w:val="5A4A4F2C"/>
    <w:rsid w:val="5A73A779"/>
    <w:rsid w:val="5A919EF0"/>
    <w:rsid w:val="5B6D3297"/>
    <w:rsid w:val="5BA96317"/>
    <w:rsid w:val="5BC516DA"/>
    <w:rsid w:val="5C3D9A6B"/>
    <w:rsid w:val="5C437066"/>
    <w:rsid w:val="5CCD7866"/>
    <w:rsid w:val="5CE37214"/>
    <w:rsid w:val="5D0A6DAC"/>
    <w:rsid w:val="5D111306"/>
    <w:rsid w:val="5DE9C294"/>
    <w:rsid w:val="5DFAE7F8"/>
    <w:rsid w:val="5EE43D65"/>
    <w:rsid w:val="5FA22426"/>
    <w:rsid w:val="5FF4CD1F"/>
    <w:rsid w:val="6037605C"/>
    <w:rsid w:val="606EEBA4"/>
    <w:rsid w:val="60BD6D39"/>
    <w:rsid w:val="60D763D3"/>
    <w:rsid w:val="629A00D0"/>
    <w:rsid w:val="62A7DC3F"/>
    <w:rsid w:val="631F4285"/>
    <w:rsid w:val="6334D8A0"/>
    <w:rsid w:val="6343A62C"/>
    <w:rsid w:val="6359938B"/>
    <w:rsid w:val="6365C682"/>
    <w:rsid w:val="636F1194"/>
    <w:rsid w:val="6389CBD2"/>
    <w:rsid w:val="638D0B3B"/>
    <w:rsid w:val="63A01896"/>
    <w:rsid w:val="63AA779D"/>
    <w:rsid w:val="63D12058"/>
    <w:rsid w:val="63E11CD5"/>
    <w:rsid w:val="64779789"/>
    <w:rsid w:val="65B45F7C"/>
    <w:rsid w:val="65C10B83"/>
    <w:rsid w:val="65C815D4"/>
    <w:rsid w:val="65EC33EC"/>
    <w:rsid w:val="665965BE"/>
    <w:rsid w:val="66C9D83A"/>
    <w:rsid w:val="66E578C5"/>
    <w:rsid w:val="67431004"/>
    <w:rsid w:val="674B6FB9"/>
    <w:rsid w:val="67971340"/>
    <w:rsid w:val="682C306F"/>
    <w:rsid w:val="6836EA2B"/>
    <w:rsid w:val="68379B76"/>
    <w:rsid w:val="683E1429"/>
    <w:rsid w:val="6847F0C5"/>
    <w:rsid w:val="6895EED0"/>
    <w:rsid w:val="68BEF9EF"/>
    <w:rsid w:val="68C5E4C7"/>
    <w:rsid w:val="697E18D7"/>
    <w:rsid w:val="6A070818"/>
    <w:rsid w:val="6A6863F2"/>
    <w:rsid w:val="6ACE604C"/>
    <w:rsid w:val="6B049B5B"/>
    <w:rsid w:val="6B4EE263"/>
    <w:rsid w:val="6BAF8576"/>
    <w:rsid w:val="6C802305"/>
    <w:rsid w:val="6D41ECC1"/>
    <w:rsid w:val="6D4733E9"/>
    <w:rsid w:val="6D7F62C1"/>
    <w:rsid w:val="6D890DCC"/>
    <w:rsid w:val="6DAB203D"/>
    <w:rsid w:val="6DAF140B"/>
    <w:rsid w:val="6E54989D"/>
    <w:rsid w:val="6F99AC09"/>
    <w:rsid w:val="6FE4C3D0"/>
    <w:rsid w:val="70A9D5F2"/>
    <w:rsid w:val="715937B3"/>
    <w:rsid w:val="71655FAF"/>
    <w:rsid w:val="717BCFB5"/>
    <w:rsid w:val="7192D178"/>
    <w:rsid w:val="72406964"/>
    <w:rsid w:val="72814D0F"/>
    <w:rsid w:val="733D715D"/>
    <w:rsid w:val="738163D8"/>
    <w:rsid w:val="74015867"/>
    <w:rsid w:val="743FDBC0"/>
    <w:rsid w:val="744A3377"/>
    <w:rsid w:val="74589795"/>
    <w:rsid w:val="747498BB"/>
    <w:rsid w:val="74DE310D"/>
    <w:rsid w:val="7518B178"/>
    <w:rsid w:val="75C94387"/>
    <w:rsid w:val="7605674F"/>
    <w:rsid w:val="7646C208"/>
    <w:rsid w:val="7646F6AA"/>
    <w:rsid w:val="76A6B8F2"/>
    <w:rsid w:val="76E19E62"/>
    <w:rsid w:val="77542790"/>
    <w:rsid w:val="778C05BE"/>
    <w:rsid w:val="778F2251"/>
    <w:rsid w:val="78542E40"/>
    <w:rsid w:val="7862A722"/>
    <w:rsid w:val="7879746D"/>
    <w:rsid w:val="789AFF1B"/>
    <w:rsid w:val="78B4F9BB"/>
    <w:rsid w:val="78BDD66C"/>
    <w:rsid w:val="78F48CFE"/>
    <w:rsid w:val="794A53B0"/>
    <w:rsid w:val="79BDEA66"/>
    <w:rsid w:val="79C8CFA2"/>
    <w:rsid w:val="79DF21B4"/>
    <w:rsid w:val="7A42DEF8"/>
    <w:rsid w:val="7A623373"/>
    <w:rsid w:val="7A86CC72"/>
    <w:rsid w:val="7AAA8903"/>
    <w:rsid w:val="7B376199"/>
    <w:rsid w:val="7C089297"/>
    <w:rsid w:val="7CA83CD1"/>
    <w:rsid w:val="7CDBBA48"/>
    <w:rsid w:val="7CF50264"/>
    <w:rsid w:val="7D7B0F2C"/>
    <w:rsid w:val="7D8D880F"/>
    <w:rsid w:val="7D8DCD70"/>
    <w:rsid w:val="7DADECC3"/>
    <w:rsid w:val="7DE30276"/>
    <w:rsid w:val="7DEB8A91"/>
    <w:rsid w:val="7E8BA048"/>
    <w:rsid w:val="7EE7D2A6"/>
    <w:rsid w:val="7F01ACA6"/>
    <w:rsid w:val="7FB884D6"/>
    <w:rsid w:val="7FD1ED21"/>
    <w:rsid w:val="7FD26F70"/>
    <w:rsid w:val="7FE9B07E"/>
    <w:rsid w:val="7FF86B13"/>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FEF7CD"/>
  <w15:docId w15:val="{33D4B62A-DD1E-42C6-B451-E8C7A27DD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PH" w:eastAsia="en-P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778"/>
    <w:pPr>
      <w:spacing w:after="0" w:line="264" w:lineRule="auto"/>
      <w:ind w:right="567"/>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60" w:line="259" w:lineRule="auto"/>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184" w:line="259"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675F56"/>
    <w:pPr>
      <w:keepNext/>
      <w:keepLines/>
      <w:spacing w:after="184" w:line="259" w:lineRule="auto"/>
      <w:ind w:left="10"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184" w:line="259" w:lineRule="auto"/>
      <w:ind w:left="10" w:hanging="10"/>
      <w:outlineLvl w:val="3"/>
    </w:pPr>
    <w:rPr>
      <w:rFonts w:ascii="Times New Roman" w:eastAsia="Times New Roman" w:hAnsi="Times New Roman" w:cs="Times New Roman"/>
      <w:b/>
      <w:color w:val="292526"/>
      <w:sz w:val="28"/>
    </w:rPr>
  </w:style>
  <w:style w:type="paragraph" w:styleId="Heading5">
    <w:name w:val="heading 5"/>
    <w:next w:val="Normal"/>
    <w:link w:val="Heading5Char"/>
    <w:uiPriority w:val="9"/>
    <w:unhideWhenUsed/>
    <w:qFormat/>
    <w:pPr>
      <w:keepNext/>
      <w:keepLines/>
      <w:spacing w:after="547" w:line="372" w:lineRule="auto"/>
      <w:ind w:left="1824" w:hanging="10"/>
      <w:outlineLvl w:val="4"/>
    </w:pPr>
    <w:rPr>
      <w:rFonts w:ascii="Times New Roman" w:eastAsia="Times New Roman" w:hAnsi="Times New Roman" w:cs="Times New Roman"/>
      <w:b/>
      <w:i/>
      <w:color w:val="292526"/>
    </w:rPr>
  </w:style>
  <w:style w:type="paragraph" w:styleId="Heading6">
    <w:name w:val="heading 6"/>
    <w:next w:val="Normal"/>
    <w:link w:val="Heading6Char"/>
    <w:uiPriority w:val="9"/>
    <w:unhideWhenUsed/>
    <w:qFormat/>
    <w:pPr>
      <w:keepNext/>
      <w:keepLines/>
      <w:spacing w:after="268" w:line="265" w:lineRule="auto"/>
      <w:ind w:left="1824" w:hanging="10"/>
      <w:jc w:val="center"/>
      <w:outlineLvl w:val="5"/>
    </w:pPr>
    <w:rPr>
      <w:rFonts w:ascii="Times New Roman" w:eastAsia="Times New Roman" w:hAnsi="Times New Roman" w:cs="Times New Roman"/>
      <w:b/>
      <w:i/>
      <w:color w:val="2925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i/>
      <w:color w:val="292526"/>
      <w:sz w:val="24"/>
    </w:rPr>
  </w:style>
  <w:style w:type="character" w:customStyle="1" w:styleId="Heading6Char">
    <w:name w:val="Heading 6 Char"/>
    <w:link w:val="Heading6"/>
    <w:rPr>
      <w:rFonts w:ascii="Times New Roman" w:eastAsia="Times New Roman" w:hAnsi="Times New Roman" w:cs="Times New Roman"/>
      <w:b/>
      <w:i/>
      <w:color w:val="292526"/>
      <w:sz w:val="24"/>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uiPriority w:val="9"/>
    <w:rPr>
      <w:rFonts w:ascii="Times New Roman" w:eastAsia="Times New Roman" w:hAnsi="Times New Roman" w:cs="Times New Roman"/>
      <w:b/>
      <w:color w:val="000000"/>
    </w:rPr>
  </w:style>
  <w:style w:type="character" w:customStyle="1" w:styleId="Heading4Char">
    <w:name w:val="Heading 4 Char"/>
    <w:link w:val="Heading4"/>
    <w:rPr>
      <w:rFonts w:ascii="Times New Roman" w:eastAsia="Times New Roman" w:hAnsi="Times New Roman" w:cs="Times New Roman"/>
      <w:b/>
      <w:color w:val="292526"/>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D45BAD"/>
    <w:pPr>
      <w:spacing w:before="240" w:after="0"/>
      <w:ind w:left="0" w:firstLine="0"/>
      <w:outlineLvl w:val="9"/>
    </w:pPr>
    <w:rPr>
      <w:rFonts w:asciiTheme="majorHAnsi" w:eastAsiaTheme="majorEastAsia" w:hAnsiTheme="majorHAnsi" w:cstheme="majorBidi"/>
      <w:b w:val="0"/>
      <w:color w:val="0F4761" w:themeColor="accent1" w:themeShade="BF"/>
      <w:kern w:val="0"/>
      <w:sz w:val="32"/>
      <w:szCs w:val="32"/>
      <w:lang w:val="en-US" w:eastAsia="en-US"/>
      <w14:ligatures w14:val="none"/>
    </w:rPr>
  </w:style>
  <w:style w:type="paragraph" w:styleId="TOC1">
    <w:name w:val="toc 1"/>
    <w:basedOn w:val="Normal"/>
    <w:next w:val="Normal"/>
    <w:autoRedefine/>
    <w:uiPriority w:val="39"/>
    <w:unhideWhenUsed/>
    <w:rsid w:val="00D45BAD"/>
    <w:pPr>
      <w:spacing w:after="100"/>
    </w:pPr>
  </w:style>
  <w:style w:type="paragraph" w:styleId="TOC2">
    <w:name w:val="toc 2"/>
    <w:basedOn w:val="Normal"/>
    <w:next w:val="Normal"/>
    <w:autoRedefine/>
    <w:uiPriority w:val="39"/>
    <w:unhideWhenUsed/>
    <w:rsid w:val="00D45BAD"/>
    <w:pPr>
      <w:spacing w:after="100"/>
      <w:ind w:left="220"/>
    </w:pPr>
  </w:style>
  <w:style w:type="paragraph" w:styleId="TOC3">
    <w:name w:val="toc 3"/>
    <w:basedOn w:val="Normal"/>
    <w:next w:val="Normal"/>
    <w:autoRedefine/>
    <w:uiPriority w:val="39"/>
    <w:unhideWhenUsed/>
    <w:rsid w:val="00D45BAD"/>
    <w:pPr>
      <w:spacing w:after="100"/>
      <w:ind w:left="440"/>
    </w:pPr>
  </w:style>
  <w:style w:type="character" w:styleId="Hyperlink">
    <w:name w:val="Hyperlink"/>
    <w:basedOn w:val="DefaultParagraphFont"/>
    <w:uiPriority w:val="99"/>
    <w:unhideWhenUsed/>
    <w:rsid w:val="00D45BAD"/>
    <w:rPr>
      <w:color w:val="467886" w:themeColor="hyperlink"/>
      <w:u w:val="single"/>
    </w:rPr>
  </w:style>
  <w:style w:type="paragraph" w:styleId="Footer">
    <w:name w:val="footer"/>
    <w:basedOn w:val="Normal"/>
    <w:link w:val="FooterChar"/>
    <w:uiPriority w:val="99"/>
    <w:unhideWhenUsed/>
    <w:rsid w:val="00D45BAD"/>
    <w:pPr>
      <w:tabs>
        <w:tab w:val="center" w:pos="4680"/>
        <w:tab w:val="right" w:pos="9360"/>
      </w:tabs>
      <w:spacing w:line="240" w:lineRule="auto"/>
    </w:pPr>
  </w:style>
  <w:style w:type="character" w:customStyle="1" w:styleId="FooterChar">
    <w:name w:val="Footer Char"/>
    <w:basedOn w:val="DefaultParagraphFont"/>
    <w:link w:val="Footer"/>
    <w:uiPriority w:val="99"/>
    <w:rsid w:val="00D45BAD"/>
    <w:rPr>
      <w:rFonts w:ascii="Times New Roman" w:eastAsia="Times New Roman" w:hAnsi="Times New Roman" w:cs="Times New Roman"/>
      <w:color w:val="000000"/>
      <w:sz w:val="22"/>
    </w:rPr>
  </w:style>
  <w:style w:type="paragraph" w:styleId="Header">
    <w:name w:val="header"/>
    <w:basedOn w:val="Normal"/>
    <w:link w:val="HeaderChar"/>
    <w:uiPriority w:val="99"/>
    <w:unhideWhenUsed/>
    <w:rsid w:val="00D45BAD"/>
    <w:pPr>
      <w:tabs>
        <w:tab w:val="center" w:pos="4680"/>
        <w:tab w:val="right" w:pos="9360"/>
      </w:tabs>
      <w:spacing w:line="240" w:lineRule="auto"/>
    </w:pPr>
    <w:rPr>
      <w:rFonts w:asciiTheme="minorHAnsi" w:eastAsiaTheme="minorEastAsia" w:hAnsiTheme="minorHAnsi"/>
      <w:color w:val="auto"/>
      <w:kern w:val="0"/>
      <w:szCs w:val="22"/>
      <w:lang w:val="en-US" w:eastAsia="en-US"/>
      <w14:ligatures w14:val="none"/>
    </w:rPr>
  </w:style>
  <w:style w:type="character" w:customStyle="1" w:styleId="HeaderChar">
    <w:name w:val="Header Char"/>
    <w:basedOn w:val="DefaultParagraphFont"/>
    <w:link w:val="Header"/>
    <w:uiPriority w:val="99"/>
    <w:rsid w:val="00D45BAD"/>
    <w:rPr>
      <w:rFonts w:cs="Times New Roman"/>
      <w:kern w:val="0"/>
      <w:sz w:val="22"/>
      <w:szCs w:val="22"/>
      <w:lang w:val="en-US" w:eastAsia="en-US"/>
      <w14:ligatures w14:val="none"/>
    </w:rPr>
  </w:style>
  <w:style w:type="character" w:styleId="CommentReference">
    <w:name w:val="annotation reference"/>
    <w:basedOn w:val="DefaultParagraphFont"/>
    <w:uiPriority w:val="99"/>
    <w:semiHidden/>
    <w:unhideWhenUsed/>
    <w:rsid w:val="007219A2"/>
    <w:rPr>
      <w:sz w:val="16"/>
      <w:szCs w:val="16"/>
    </w:rPr>
  </w:style>
  <w:style w:type="paragraph" w:styleId="CommentText">
    <w:name w:val="annotation text"/>
    <w:basedOn w:val="Normal"/>
    <w:link w:val="CommentTextChar"/>
    <w:uiPriority w:val="99"/>
    <w:unhideWhenUsed/>
    <w:rsid w:val="007219A2"/>
    <w:pPr>
      <w:spacing w:line="240" w:lineRule="auto"/>
    </w:pPr>
    <w:rPr>
      <w:sz w:val="20"/>
      <w:szCs w:val="20"/>
    </w:rPr>
  </w:style>
  <w:style w:type="character" w:customStyle="1" w:styleId="CommentTextChar">
    <w:name w:val="Comment Text Char"/>
    <w:basedOn w:val="DefaultParagraphFont"/>
    <w:link w:val="CommentText"/>
    <w:uiPriority w:val="99"/>
    <w:rsid w:val="007219A2"/>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7219A2"/>
    <w:rPr>
      <w:b/>
      <w:bCs/>
    </w:rPr>
  </w:style>
  <w:style w:type="character" w:customStyle="1" w:styleId="CommentSubjectChar">
    <w:name w:val="Comment Subject Char"/>
    <w:basedOn w:val="CommentTextChar"/>
    <w:link w:val="CommentSubject"/>
    <w:uiPriority w:val="99"/>
    <w:semiHidden/>
    <w:rsid w:val="007219A2"/>
    <w:rPr>
      <w:rFonts w:ascii="Calibri" w:eastAsia="Calibri" w:hAnsi="Calibri" w:cs="Calibri"/>
      <w:b/>
      <w:bCs/>
      <w:color w:val="000000"/>
      <w:sz w:val="20"/>
      <w:szCs w:val="20"/>
    </w:rPr>
  </w:style>
  <w:style w:type="paragraph" w:styleId="ListParagraph">
    <w:name w:val="List Paragraph"/>
    <w:basedOn w:val="Normal"/>
    <w:uiPriority w:val="34"/>
    <w:qFormat/>
    <w:rsid w:val="009052B2"/>
    <w:pPr>
      <w:numPr>
        <w:numId w:val="3"/>
      </w:numPr>
      <w:spacing w:after="421" w:line="265" w:lineRule="auto"/>
      <w:ind w:right="13"/>
      <w:contextualSpacing/>
    </w:pPr>
    <w:rPr>
      <w:sz w:val="24"/>
    </w:rPr>
  </w:style>
  <w:style w:type="paragraph" w:styleId="NormalWeb">
    <w:name w:val="Normal (Web)"/>
    <w:basedOn w:val="Normal"/>
    <w:uiPriority w:val="99"/>
    <w:semiHidden/>
    <w:unhideWhenUsed/>
    <w:rsid w:val="009C5909"/>
    <w:pPr>
      <w:tabs>
        <w:tab w:val="num" w:pos="360"/>
      </w:tabs>
      <w:spacing w:before="100" w:beforeAutospacing="1" w:after="100" w:afterAutospacing="1" w:line="240" w:lineRule="auto"/>
      <w:ind w:right="13"/>
    </w:pPr>
    <w:rPr>
      <w:color w:val="auto"/>
      <w:kern w:val="0"/>
      <w:sz w:val="24"/>
      <w14:ligatures w14:val="none"/>
    </w:rPr>
  </w:style>
  <w:style w:type="character" w:styleId="Strong">
    <w:name w:val="Strong"/>
    <w:basedOn w:val="DefaultParagraphFont"/>
    <w:uiPriority w:val="22"/>
    <w:qFormat/>
    <w:rsid w:val="009C5909"/>
    <w:rPr>
      <w:b/>
      <w:bCs/>
    </w:rPr>
  </w:style>
  <w:style w:type="table" w:styleId="TableGrid0">
    <w:name w:val="Table Grid"/>
    <w:basedOn w:val="TableNormal"/>
    <w:uiPriority w:val="59"/>
    <w:rsid w:val="005F3C6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5F3C69"/>
    <w:pPr>
      <w:spacing w:after="200" w:line="240" w:lineRule="auto"/>
    </w:pPr>
    <w:rPr>
      <w:i/>
      <w:iCs/>
      <w:color w:val="0E2841" w:themeColor="text2"/>
      <w:sz w:val="18"/>
      <w:szCs w:val="18"/>
    </w:rPr>
  </w:style>
  <w:style w:type="paragraph" w:styleId="Revision">
    <w:name w:val="Revision"/>
    <w:hidden/>
    <w:uiPriority w:val="99"/>
    <w:semiHidden/>
    <w:rsid w:val="005F3C69"/>
    <w:pPr>
      <w:spacing w:after="0" w:line="240" w:lineRule="auto"/>
    </w:pPr>
    <w:rPr>
      <w:rFonts w:ascii="Times New Roman" w:eastAsia="Times New Roman" w:hAnsi="Times New Roman" w:cs="Times New Roman"/>
      <w:color w:val="000000"/>
      <w:sz w:val="22"/>
    </w:rPr>
  </w:style>
  <w:style w:type="paragraph" w:styleId="BodyText">
    <w:name w:val="Body Text"/>
    <w:basedOn w:val="Normal"/>
    <w:link w:val="BodyTextChar"/>
    <w:uiPriority w:val="1"/>
    <w:qFormat/>
    <w:rsid w:val="005F3C69"/>
    <w:pPr>
      <w:widowControl w:val="0"/>
      <w:autoSpaceDE w:val="0"/>
      <w:autoSpaceDN w:val="0"/>
      <w:spacing w:line="240" w:lineRule="auto"/>
    </w:pPr>
    <w:rPr>
      <w:rFonts w:ascii="Arial" w:eastAsia="Arial" w:hAnsi="Arial" w:cs="Arial"/>
      <w:i/>
      <w:iCs/>
      <w:color w:val="auto"/>
      <w:kern w:val="0"/>
      <w:szCs w:val="22"/>
      <w:lang w:val="en-US" w:eastAsia="en-US"/>
      <w14:ligatures w14:val="none"/>
    </w:rPr>
  </w:style>
  <w:style w:type="character" w:customStyle="1" w:styleId="BodyTextChar">
    <w:name w:val="Body Text Char"/>
    <w:basedOn w:val="DefaultParagraphFont"/>
    <w:link w:val="BodyText"/>
    <w:uiPriority w:val="1"/>
    <w:rsid w:val="005F3C69"/>
    <w:rPr>
      <w:rFonts w:ascii="Arial" w:eastAsia="Arial" w:hAnsi="Arial" w:cs="Arial"/>
      <w:i/>
      <w:iCs/>
      <w:kern w:val="0"/>
      <w:sz w:val="22"/>
      <w:szCs w:val="22"/>
      <w:lang w:val="en-US" w:eastAsia="en-US"/>
      <w14:ligatures w14:val="none"/>
    </w:rPr>
  </w:style>
  <w:style w:type="character" w:styleId="UnresolvedMention">
    <w:name w:val="Unresolved Mention"/>
    <w:basedOn w:val="DefaultParagraphFont"/>
    <w:uiPriority w:val="99"/>
    <w:semiHidden/>
    <w:unhideWhenUsed/>
    <w:rsid w:val="005F3C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4993">
      <w:bodyDiv w:val="1"/>
      <w:marLeft w:val="0"/>
      <w:marRight w:val="0"/>
      <w:marTop w:val="0"/>
      <w:marBottom w:val="0"/>
      <w:divBdr>
        <w:top w:val="none" w:sz="0" w:space="0" w:color="auto"/>
        <w:left w:val="none" w:sz="0" w:space="0" w:color="auto"/>
        <w:bottom w:val="none" w:sz="0" w:space="0" w:color="auto"/>
        <w:right w:val="none" w:sz="0" w:space="0" w:color="auto"/>
      </w:divBdr>
    </w:div>
    <w:div w:id="39794443">
      <w:bodyDiv w:val="1"/>
      <w:marLeft w:val="0"/>
      <w:marRight w:val="0"/>
      <w:marTop w:val="0"/>
      <w:marBottom w:val="0"/>
      <w:divBdr>
        <w:top w:val="none" w:sz="0" w:space="0" w:color="auto"/>
        <w:left w:val="none" w:sz="0" w:space="0" w:color="auto"/>
        <w:bottom w:val="none" w:sz="0" w:space="0" w:color="auto"/>
        <w:right w:val="none" w:sz="0" w:space="0" w:color="auto"/>
      </w:divBdr>
    </w:div>
    <w:div w:id="97452106">
      <w:bodyDiv w:val="1"/>
      <w:marLeft w:val="0"/>
      <w:marRight w:val="0"/>
      <w:marTop w:val="0"/>
      <w:marBottom w:val="0"/>
      <w:divBdr>
        <w:top w:val="none" w:sz="0" w:space="0" w:color="auto"/>
        <w:left w:val="none" w:sz="0" w:space="0" w:color="auto"/>
        <w:bottom w:val="none" w:sz="0" w:space="0" w:color="auto"/>
        <w:right w:val="none" w:sz="0" w:space="0" w:color="auto"/>
      </w:divBdr>
    </w:div>
    <w:div w:id="138808162">
      <w:bodyDiv w:val="1"/>
      <w:marLeft w:val="0"/>
      <w:marRight w:val="0"/>
      <w:marTop w:val="0"/>
      <w:marBottom w:val="0"/>
      <w:divBdr>
        <w:top w:val="none" w:sz="0" w:space="0" w:color="auto"/>
        <w:left w:val="none" w:sz="0" w:space="0" w:color="auto"/>
        <w:bottom w:val="none" w:sz="0" w:space="0" w:color="auto"/>
        <w:right w:val="none" w:sz="0" w:space="0" w:color="auto"/>
      </w:divBdr>
    </w:div>
    <w:div w:id="316148065">
      <w:bodyDiv w:val="1"/>
      <w:marLeft w:val="0"/>
      <w:marRight w:val="0"/>
      <w:marTop w:val="0"/>
      <w:marBottom w:val="0"/>
      <w:divBdr>
        <w:top w:val="none" w:sz="0" w:space="0" w:color="auto"/>
        <w:left w:val="none" w:sz="0" w:space="0" w:color="auto"/>
        <w:bottom w:val="none" w:sz="0" w:space="0" w:color="auto"/>
        <w:right w:val="none" w:sz="0" w:space="0" w:color="auto"/>
      </w:divBdr>
    </w:div>
    <w:div w:id="390344619">
      <w:bodyDiv w:val="1"/>
      <w:marLeft w:val="0"/>
      <w:marRight w:val="0"/>
      <w:marTop w:val="0"/>
      <w:marBottom w:val="0"/>
      <w:divBdr>
        <w:top w:val="none" w:sz="0" w:space="0" w:color="auto"/>
        <w:left w:val="none" w:sz="0" w:space="0" w:color="auto"/>
        <w:bottom w:val="none" w:sz="0" w:space="0" w:color="auto"/>
        <w:right w:val="none" w:sz="0" w:space="0" w:color="auto"/>
      </w:divBdr>
    </w:div>
    <w:div w:id="420875359">
      <w:bodyDiv w:val="1"/>
      <w:marLeft w:val="0"/>
      <w:marRight w:val="0"/>
      <w:marTop w:val="0"/>
      <w:marBottom w:val="0"/>
      <w:divBdr>
        <w:top w:val="none" w:sz="0" w:space="0" w:color="auto"/>
        <w:left w:val="none" w:sz="0" w:space="0" w:color="auto"/>
        <w:bottom w:val="none" w:sz="0" w:space="0" w:color="auto"/>
        <w:right w:val="none" w:sz="0" w:space="0" w:color="auto"/>
      </w:divBdr>
    </w:div>
    <w:div w:id="447358061">
      <w:bodyDiv w:val="1"/>
      <w:marLeft w:val="0"/>
      <w:marRight w:val="0"/>
      <w:marTop w:val="0"/>
      <w:marBottom w:val="0"/>
      <w:divBdr>
        <w:top w:val="none" w:sz="0" w:space="0" w:color="auto"/>
        <w:left w:val="none" w:sz="0" w:space="0" w:color="auto"/>
        <w:bottom w:val="none" w:sz="0" w:space="0" w:color="auto"/>
        <w:right w:val="none" w:sz="0" w:space="0" w:color="auto"/>
      </w:divBdr>
    </w:div>
    <w:div w:id="483737336">
      <w:bodyDiv w:val="1"/>
      <w:marLeft w:val="0"/>
      <w:marRight w:val="0"/>
      <w:marTop w:val="0"/>
      <w:marBottom w:val="0"/>
      <w:divBdr>
        <w:top w:val="none" w:sz="0" w:space="0" w:color="auto"/>
        <w:left w:val="none" w:sz="0" w:space="0" w:color="auto"/>
        <w:bottom w:val="none" w:sz="0" w:space="0" w:color="auto"/>
        <w:right w:val="none" w:sz="0" w:space="0" w:color="auto"/>
      </w:divBdr>
    </w:div>
    <w:div w:id="507445999">
      <w:bodyDiv w:val="1"/>
      <w:marLeft w:val="0"/>
      <w:marRight w:val="0"/>
      <w:marTop w:val="0"/>
      <w:marBottom w:val="0"/>
      <w:divBdr>
        <w:top w:val="none" w:sz="0" w:space="0" w:color="auto"/>
        <w:left w:val="none" w:sz="0" w:space="0" w:color="auto"/>
        <w:bottom w:val="none" w:sz="0" w:space="0" w:color="auto"/>
        <w:right w:val="none" w:sz="0" w:space="0" w:color="auto"/>
      </w:divBdr>
    </w:div>
    <w:div w:id="512450590">
      <w:bodyDiv w:val="1"/>
      <w:marLeft w:val="0"/>
      <w:marRight w:val="0"/>
      <w:marTop w:val="0"/>
      <w:marBottom w:val="0"/>
      <w:divBdr>
        <w:top w:val="none" w:sz="0" w:space="0" w:color="auto"/>
        <w:left w:val="none" w:sz="0" w:space="0" w:color="auto"/>
        <w:bottom w:val="none" w:sz="0" w:space="0" w:color="auto"/>
        <w:right w:val="none" w:sz="0" w:space="0" w:color="auto"/>
      </w:divBdr>
    </w:div>
    <w:div w:id="580213130">
      <w:bodyDiv w:val="1"/>
      <w:marLeft w:val="0"/>
      <w:marRight w:val="0"/>
      <w:marTop w:val="0"/>
      <w:marBottom w:val="0"/>
      <w:divBdr>
        <w:top w:val="none" w:sz="0" w:space="0" w:color="auto"/>
        <w:left w:val="none" w:sz="0" w:space="0" w:color="auto"/>
        <w:bottom w:val="none" w:sz="0" w:space="0" w:color="auto"/>
        <w:right w:val="none" w:sz="0" w:space="0" w:color="auto"/>
      </w:divBdr>
    </w:div>
    <w:div w:id="586424610">
      <w:bodyDiv w:val="1"/>
      <w:marLeft w:val="0"/>
      <w:marRight w:val="0"/>
      <w:marTop w:val="0"/>
      <w:marBottom w:val="0"/>
      <w:divBdr>
        <w:top w:val="none" w:sz="0" w:space="0" w:color="auto"/>
        <w:left w:val="none" w:sz="0" w:space="0" w:color="auto"/>
        <w:bottom w:val="none" w:sz="0" w:space="0" w:color="auto"/>
        <w:right w:val="none" w:sz="0" w:space="0" w:color="auto"/>
      </w:divBdr>
    </w:div>
    <w:div w:id="590814666">
      <w:bodyDiv w:val="1"/>
      <w:marLeft w:val="0"/>
      <w:marRight w:val="0"/>
      <w:marTop w:val="0"/>
      <w:marBottom w:val="0"/>
      <w:divBdr>
        <w:top w:val="none" w:sz="0" w:space="0" w:color="auto"/>
        <w:left w:val="none" w:sz="0" w:space="0" w:color="auto"/>
        <w:bottom w:val="none" w:sz="0" w:space="0" w:color="auto"/>
        <w:right w:val="none" w:sz="0" w:space="0" w:color="auto"/>
      </w:divBdr>
    </w:div>
    <w:div w:id="628435659">
      <w:bodyDiv w:val="1"/>
      <w:marLeft w:val="0"/>
      <w:marRight w:val="0"/>
      <w:marTop w:val="0"/>
      <w:marBottom w:val="0"/>
      <w:divBdr>
        <w:top w:val="none" w:sz="0" w:space="0" w:color="auto"/>
        <w:left w:val="none" w:sz="0" w:space="0" w:color="auto"/>
        <w:bottom w:val="none" w:sz="0" w:space="0" w:color="auto"/>
        <w:right w:val="none" w:sz="0" w:space="0" w:color="auto"/>
      </w:divBdr>
    </w:div>
    <w:div w:id="629212244">
      <w:bodyDiv w:val="1"/>
      <w:marLeft w:val="0"/>
      <w:marRight w:val="0"/>
      <w:marTop w:val="0"/>
      <w:marBottom w:val="0"/>
      <w:divBdr>
        <w:top w:val="none" w:sz="0" w:space="0" w:color="auto"/>
        <w:left w:val="none" w:sz="0" w:space="0" w:color="auto"/>
        <w:bottom w:val="none" w:sz="0" w:space="0" w:color="auto"/>
        <w:right w:val="none" w:sz="0" w:space="0" w:color="auto"/>
      </w:divBdr>
    </w:div>
    <w:div w:id="643046436">
      <w:bodyDiv w:val="1"/>
      <w:marLeft w:val="0"/>
      <w:marRight w:val="0"/>
      <w:marTop w:val="0"/>
      <w:marBottom w:val="0"/>
      <w:divBdr>
        <w:top w:val="none" w:sz="0" w:space="0" w:color="auto"/>
        <w:left w:val="none" w:sz="0" w:space="0" w:color="auto"/>
        <w:bottom w:val="none" w:sz="0" w:space="0" w:color="auto"/>
        <w:right w:val="none" w:sz="0" w:space="0" w:color="auto"/>
      </w:divBdr>
    </w:div>
    <w:div w:id="786120684">
      <w:bodyDiv w:val="1"/>
      <w:marLeft w:val="0"/>
      <w:marRight w:val="0"/>
      <w:marTop w:val="0"/>
      <w:marBottom w:val="0"/>
      <w:divBdr>
        <w:top w:val="none" w:sz="0" w:space="0" w:color="auto"/>
        <w:left w:val="none" w:sz="0" w:space="0" w:color="auto"/>
        <w:bottom w:val="none" w:sz="0" w:space="0" w:color="auto"/>
        <w:right w:val="none" w:sz="0" w:space="0" w:color="auto"/>
      </w:divBdr>
    </w:div>
    <w:div w:id="795568515">
      <w:bodyDiv w:val="1"/>
      <w:marLeft w:val="0"/>
      <w:marRight w:val="0"/>
      <w:marTop w:val="0"/>
      <w:marBottom w:val="0"/>
      <w:divBdr>
        <w:top w:val="none" w:sz="0" w:space="0" w:color="auto"/>
        <w:left w:val="none" w:sz="0" w:space="0" w:color="auto"/>
        <w:bottom w:val="none" w:sz="0" w:space="0" w:color="auto"/>
        <w:right w:val="none" w:sz="0" w:space="0" w:color="auto"/>
      </w:divBdr>
    </w:div>
    <w:div w:id="799885319">
      <w:bodyDiv w:val="1"/>
      <w:marLeft w:val="0"/>
      <w:marRight w:val="0"/>
      <w:marTop w:val="0"/>
      <w:marBottom w:val="0"/>
      <w:divBdr>
        <w:top w:val="none" w:sz="0" w:space="0" w:color="auto"/>
        <w:left w:val="none" w:sz="0" w:space="0" w:color="auto"/>
        <w:bottom w:val="none" w:sz="0" w:space="0" w:color="auto"/>
        <w:right w:val="none" w:sz="0" w:space="0" w:color="auto"/>
      </w:divBdr>
    </w:div>
    <w:div w:id="807359694">
      <w:bodyDiv w:val="1"/>
      <w:marLeft w:val="0"/>
      <w:marRight w:val="0"/>
      <w:marTop w:val="0"/>
      <w:marBottom w:val="0"/>
      <w:divBdr>
        <w:top w:val="none" w:sz="0" w:space="0" w:color="auto"/>
        <w:left w:val="none" w:sz="0" w:space="0" w:color="auto"/>
        <w:bottom w:val="none" w:sz="0" w:space="0" w:color="auto"/>
        <w:right w:val="none" w:sz="0" w:space="0" w:color="auto"/>
      </w:divBdr>
    </w:div>
    <w:div w:id="820732512">
      <w:bodyDiv w:val="1"/>
      <w:marLeft w:val="0"/>
      <w:marRight w:val="0"/>
      <w:marTop w:val="0"/>
      <w:marBottom w:val="0"/>
      <w:divBdr>
        <w:top w:val="none" w:sz="0" w:space="0" w:color="auto"/>
        <w:left w:val="none" w:sz="0" w:space="0" w:color="auto"/>
        <w:bottom w:val="none" w:sz="0" w:space="0" w:color="auto"/>
        <w:right w:val="none" w:sz="0" w:space="0" w:color="auto"/>
      </w:divBdr>
    </w:div>
    <w:div w:id="820779241">
      <w:bodyDiv w:val="1"/>
      <w:marLeft w:val="0"/>
      <w:marRight w:val="0"/>
      <w:marTop w:val="0"/>
      <w:marBottom w:val="0"/>
      <w:divBdr>
        <w:top w:val="none" w:sz="0" w:space="0" w:color="auto"/>
        <w:left w:val="none" w:sz="0" w:space="0" w:color="auto"/>
        <w:bottom w:val="none" w:sz="0" w:space="0" w:color="auto"/>
        <w:right w:val="none" w:sz="0" w:space="0" w:color="auto"/>
      </w:divBdr>
    </w:div>
    <w:div w:id="835150369">
      <w:bodyDiv w:val="1"/>
      <w:marLeft w:val="0"/>
      <w:marRight w:val="0"/>
      <w:marTop w:val="0"/>
      <w:marBottom w:val="0"/>
      <w:divBdr>
        <w:top w:val="none" w:sz="0" w:space="0" w:color="auto"/>
        <w:left w:val="none" w:sz="0" w:space="0" w:color="auto"/>
        <w:bottom w:val="none" w:sz="0" w:space="0" w:color="auto"/>
        <w:right w:val="none" w:sz="0" w:space="0" w:color="auto"/>
      </w:divBdr>
    </w:div>
    <w:div w:id="880823903">
      <w:bodyDiv w:val="1"/>
      <w:marLeft w:val="0"/>
      <w:marRight w:val="0"/>
      <w:marTop w:val="0"/>
      <w:marBottom w:val="0"/>
      <w:divBdr>
        <w:top w:val="none" w:sz="0" w:space="0" w:color="auto"/>
        <w:left w:val="none" w:sz="0" w:space="0" w:color="auto"/>
        <w:bottom w:val="none" w:sz="0" w:space="0" w:color="auto"/>
        <w:right w:val="none" w:sz="0" w:space="0" w:color="auto"/>
      </w:divBdr>
    </w:div>
    <w:div w:id="965744576">
      <w:bodyDiv w:val="1"/>
      <w:marLeft w:val="0"/>
      <w:marRight w:val="0"/>
      <w:marTop w:val="0"/>
      <w:marBottom w:val="0"/>
      <w:divBdr>
        <w:top w:val="none" w:sz="0" w:space="0" w:color="auto"/>
        <w:left w:val="none" w:sz="0" w:space="0" w:color="auto"/>
        <w:bottom w:val="none" w:sz="0" w:space="0" w:color="auto"/>
        <w:right w:val="none" w:sz="0" w:space="0" w:color="auto"/>
      </w:divBdr>
    </w:div>
    <w:div w:id="984356519">
      <w:bodyDiv w:val="1"/>
      <w:marLeft w:val="0"/>
      <w:marRight w:val="0"/>
      <w:marTop w:val="0"/>
      <w:marBottom w:val="0"/>
      <w:divBdr>
        <w:top w:val="none" w:sz="0" w:space="0" w:color="auto"/>
        <w:left w:val="none" w:sz="0" w:space="0" w:color="auto"/>
        <w:bottom w:val="none" w:sz="0" w:space="0" w:color="auto"/>
        <w:right w:val="none" w:sz="0" w:space="0" w:color="auto"/>
      </w:divBdr>
    </w:div>
    <w:div w:id="1002077329">
      <w:bodyDiv w:val="1"/>
      <w:marLeft w:val="0"/>
      <w:marRight w:val="0"/>
      <w:marTop w:val="0"/>
      <w:marBottom w:val="0"/>
      <w:divBdr>
        <w:top w:val="none" w:sz="0" w:space="0" w:color="auto"/>
        <w:left w:val="none" w:sz="0" w:space="0" w:color="auto"/>
        <w:bottom w:val="none" w:sz="0" w:space="0" w:color="auto"/>
        <w:right w:val="none" w:sz="0" w:space="0" w:color="auto"/>
      </w:divBdr>
    </w:div>
    <w:div w:id="1004018354">
      <w:bodyDiv w:val="1"/>
      <w:marLeft w:val="0"/>
      <w:marRight w:val="0"/>
      <w:marTop w:val="0"/>
      <w:marBottom w:val="0"/>
      <w:divBdr>
        <w:top w:val="none" w:sz="0" w:space="0" w:color="auto"/>
        <w:left w:val="none" w:sz="0" w:space="0" w:color="auto"/>
        <w:bottom w:val="none" w:sz="0" w:space="0" w:color="auto"/>
        <w:right w:val="none" w:sz="0" w:space="0" w:color="auto"/>
      </w:divBdr>
    </w:div>
    <w:div w:id="1008218028">
      <w:bodyDiv w:val="1"/>
      <w:marLeft w:val="0"/>
      <w:marRight w:val="0"/>
      <w:marTop w:val="0"/>
      <w:marBottom w:val="0"/>
      <w:divBdr>
        <w:top w:val="none" w:sz="0" w:space="0" w:color="auto"/>
        <w:left w:val="none" w:sz="0" w:space="0" w:color="auto"/>
        <w:bottom w:val="none" w:sz="0" w:space="0" w:color="auto"/>
        <w:right w:val="none" w:sz="0" w:space="0" w:color="auto"/>
      </w:divBdr>
    </w:div>
    <w:div w:id="1043485943">
      <w:bodyDiv w:val="1"/>
      <w:marLeft w:val="0"/>
      <w:marRight w:val="0"/>
      <w:marTop w:val="0"/>
      <w:marBottom w:val="0"/>
      <w:divBdr>
        <w:top w:val="none" w:sz="0" w:space="0" w:color="auto"/>
        <w:left w:val="none" w:sz="0" w:space="0" w:color="auto"/>
        <w:bottom w:val="none" w:sz="0" w:space="0" w:color="auto"/>
        <w:right w:val="none" w:sz="0" w:space="0" w:color="auto"/>
      </w:divBdr>
    </w:div>
    <w:div w:id="1113939859">
      <w:bodyDiv w:val="1"/>
      <w:marLeft w:val="0"/>
      <w:marRight w:val="0"/>
      <w:marTop w:val="0"/>
      <w:marBottom w:val="0"/>
      <w:divBdr>
        <w:top w:val="none" w:sz="0" w:space="0" w:color="auto"/>
        <w:left w:val="none" w:sz="0" w:space="0" w:color="auto"/>
        <w:bottom w:val="none" w:sz="0" w:space="0" w:color="auto"/>
        <w:right w:val="none" w:sz="0" w:space="0" w:color="auto"/>
      </w:divBdr>
    </w:div>
    <w:div w:id="1121612785">
      <w:bodyDiv w:val="1"/>
      <w:marLeft w:val="0"/>
      <w:marRight w:val="0"/>
      <w:marTop w:val="0"/>
      <w:marBottom w:val="0"/>
      <w:divBdr>
        <w:top w:val="none" w:sz="0" w:space="0" w:color="auto"/>
        <w:left w:val="none" w:sz="0" w:space="0" w:color="auto"/>
        <w:bottom w:val="none" w:sz="0" w:space="0" w:color="auto"/>
        <w:right w:val="none" w:sz="0" w:space="0" w:color="auto"/>
      </w:divBdr>
    </w:div>
    <w:div w:id="1181968323">
      <w:bodyDiv w:val="1"/>
      <w:marLeft w:val="0"/>
      <w:marRight w:val="0"/>
      <w:marTop w:val="0"/>
      <w:marBottom w:val="0"/>
      <w:divBdr>
        <w:top w:val="none" w:sz="0" w:space="0" w:color="auto"/>
        <w:left w:val="none" w:sz="0" w:space="0" w:color="auto"/>
        <w:bottom w:val="none" w:sz="0" w:space="0" w:color="auto"/>
        <w:right w:val="none" w:sz="0" w:space="0" w:color="auto"/>
      </w:divBdr>
    </w:div>
    <w:div w:id="1189949236">
      <w:bodyDiv w:val="1"/>
      <w:marLeft w:val="0"/>
      <w:marRight w:val="0"/>
      <w:marTop w:val="0"/>
      <w:marBottom w:val="0"/>
      <w:divBdr>
        <w:top w:val="none" w:sz="0" w:space="0" w:color="auto"/>
        <w:left w:val="none" w:sz="0" w:space="0" w:color="auto"/>
        <w:bottom w:val="none" w:sz="0" w:space="0" w:color="auto"/>
        <w:right w:val="none" w:sz="0" w:space="0" w:color="auto"/>
      </w:divBdr>
    </w:div>
    <w:div w:id="1276061541">
      <w:bodyDiv w:val="1"/>
      <w:marLeft w:val="0"/>
      <w:marRight w:val="0"/>
      <w:marTop w:val="0"/>
      <w:marBottom w:val="0"/>
      <w:divBdr>
        <w:top w:val="none" w:sz="0" w:space="0" w:color="auto"/>
        <w:left w:val="none" w:sz="0" w:space="0" w:color="auto"/>
        <w:bottom w:val="none" w:sz="0" w:space="0" w:color="auto"/>
        <w:right w:val="none" w:sz="0" w:space="0" w:color="auto"/>
      </w:divBdr>
    </w:div>
    <w:div w:id="1345782413">
      <w:bodyDiv w:val="1"/>
      <w:marLeft w:val="0"/>
      <w:marRight w:val="0"/>
      <w:marTop w:val="0"/>
      <w:marBottom w:val="0"/>
      <w:divBdr>
        <w:top w:val="none" w:sz="0" w:space="0" w:color="auto"/>
        <w:left w:val="none" w:sz="0" w:space="0" w:color="auto"/>
        <w:bottom w:val="none" w:sz="0" w:space="0" w:color="auto"/>
        <w:right w:val="none" w:sz="0" w:space="0" w:color="auto"/>
      </w:divBdr>
    </w:div>
    <w:div w:id="1348868031">
      <w:bodyDiv w:val="1"/>
      <w:marLeft w:val="0"/>
      <w:marRight w:val="0"/>
      <w:marTop w:val="0"/>
      <w:marBottom w:val="0"/>
      <w:divBdr>
        <w:top w:val="none" w:sz="0" w:space="0" w:color="auto"/>
        <w:left w:val="none" w:sz="0" w:space="0" w:color="auto"/>
        <w:bottom w:val="none" w:sz="0" w:space="0" w:color="auto"/>
        <w:right w:val="none" w:sz="0" w:space="0" w:color="auto"/>
      </w:divBdr>
    </w:div>
    <w:div w:id="1366130199">
      <w:bodyDiv w:val="1"/>
      <w:marLeft w:val="0"/>
      <w:marRight w:val="0"/>
      <w:marTop w:val="0"/>
      <w:marBottom w:val="0"/>
      <w:divBdr>
        <w:top w:val="none" w:sz="0" w:space="0" w:color="auto"/>
        <w:left w:val="none" w:sz="0" w:space="0" w:color="auto"/>
        <w:bottom w:val="none" w:sz="0" w:space="0" w:color="auto"/>
        <w:right w:val="none" w:sz="0" w:space="0" w:color="auto"/>
      </w:divBdr>
    </w:div>
    <w:div w:id="1453670228">
      <w:bodyDiv w:val="1"/>
      <w:marLeft w:val="0"/>
      <w:marRight w:val="0"/>
      <w:marTop w:val="0"/>
      <w:marBottom w:val="0"/>
      <w:divBdr>
        <w:top w:val="none" w:sz="0" w:space="0" w:color="auto"/>
        <w:left w:val="none" w:sz="0" w:space="0" w:color="auto"/>
        <w:bottom w:val="none" w:sz="0" w:space="0" w:color="auto"/>
        <w:right w:val="none" w:sz="0" w:space="0" w:color="auto"/>
      </w:divBdr>
    </w:div>
    <w:div w:id="1480221426">
      <w:bodyDiv w:val="1"/>
      <w:marLeft w:val="0"/>
      <w:marRight w:val="0"/>
      <w:marTop w:val="0"/>
      <w:marBottom w:val="0"/>
      <w:divBdr>
        <w:top w:val="none" w:sz="0" w:space="0" w:color="auto"/>
        <w:left w:val="none" w:sz="0" w:space="0" w:color="auto"/>
        <w:bottom w:val="none" w:sz="0" w:space="0" w:color="auto"/>
        <w:right w:val="none" w:sz="0" w:space="0" w:color="auto"/>
      </w:divBdr>
    </w:div>
    <w:div w:id="1563324858">
      <w:bodyDiv w:val="1"/>
      <w:marLeft w:val="0"/>
      <w:marRight w:val="0"/>
      <w:marTop w:val="0"/>
      <w:marBottom w:val="0"/>
      <w:divBdr>
        <w:top w:val="none" w:sz="0" w:space="0" w:color="auto"/>
        <w:left w:val="none" w:sz="0" w:space="0" w:color="auto"/>
        <w:bottom w:val="none" w:sz="0" w:space="0" w:color="auto"/>
        <w:right w:val="none" w:sz="0" w:space="0" w:color="auto"/>
      </w:divBdr>
    </w:div>
    <w:div w:id="1594781535">
      <w:bodyDiv w:val="1"/>
      <w:marLeft w:val="0"/>
      <w:marRight w:val="0"/>
      <w:marTop w:val="0"/>
      <w:marBottom w:val="0"/>
      <w:divBdr>
        <w:top w:val="none" w:sz="0" w:space="0" w:color="auto"/>
        <w:left w:val="none" w:sz="0" w:space="0" w:color="auto"/>
        <w:bottom w:val="none" w:sz="0" w:space="0" w:color="auto"/>
        <w:right w:val="none" w:sz="0" w:space="0" w:color="auto"/>
      </w:divBdr>
    </w:div>
    <w:div w:id="1602452661">
      <w:bodyDiv w:val="1"/>
      <w:marLeft w:val="0"/>
      <w:marRight w:val="0"/>
      <w:marTop w:val="0"/>
      <w:marBottom w:val="0"/>
      <w:divBdr>
        <w:top w:val="none" w:sz="0" w:space="0" w:color="auto"/>
        <w:left w:val="none" w:sz="0" w:space="0" w:color="auto"/>
        <w:bottom w:val="none" w:sz="0" w:space="0" w:color="auto"/>
        <w:right w:val="none" w:sz="0" w:space="0" w:color="auto"/>
      </w:divBdr>
    </w:div>
    <w:div w:id="1649702866">
      <w:bodyDiv w:val="1"/>
      <w:marLeft w:val="0"/>
      <w:marRight w:val="0"/>
      <w:marTop w:val="0"/>
      <w:marBottom w:val="0"/>
      <w:divBdr>
        <w:top w:val="none" w:sz="0" w:space="0" w:color="auto"/>
        <w:left w:val="none" w:sz="0" w:space="0" w:color="auto"/>
        <w:bottom w:val="none" w:sz="0" w:space="0" w:color="auto"/>
        <w:right w:val="none" w:sz="0" w:space="0" w:color="auto"/>
      </w:divBdr>
    </w:div>
    <w:div w:id="1696688199">
      <w:bodyDiv w:val="1"/>
      <w:marLeft w:val="0"/>
      <w:marRight w:val="0"/>
      <w:marTop w:val="0"/>
      <w:marBottom w:val="0"/>
      <w:divBdr>
        <w:top w:val="none" w:sz="0" w:space="0" w:color="auto"/>
        <w:left w:val="none" w:sz="0" w:space="0" w:color="auto"/>
        <w:bottom w:val="none" w:sz="0" w:space="0" w:color="auto"/>
        <w:right w:val="none" w:sz="0" w:space="0" w:color="auto"/>
      </w:divBdr>
    </w:div>
    <w:div w:id="1710298070">
      <w:bodyDiv w:val="1"/>
      <w:marLeft w:val="0"/>
      <w:marRight w:val="0"/>
      <w:marTop w:val="0"/>
      <w:marBottom w:val="0"/>
      <w:divBdr>
        <w:top w:val="none" w:sz="0" w:space="0" w:color="auto"/>
        <w:left w:val="none" w:sz="0" w:space="0" w:color="auto"/>
        <w:bottom w:val="none" w:sz="0" w:space="0" w:color="auto"/>
        <w:right w:val="none" w:sz="0" w:space="0" w:color="auto"/>
      </w:divBdr>
    </w:div>
    <w:div w:id="1711417738">
      <w:bodyDiv w:val="1"/>
      <w:marLeft w:val="0"/>
      <w:marRight w:val="0"/>
      <w:marTop w:val="0"/>
      <w:marBottom w:val="0"/>
      <w:divBdr>
        <w:top w:val="none" w:sz="0" w:space="0" w:color="auto"/>
        <w:left w:val="none" w:sz="0" w:space="0" w:color="auto"/>
        <w:bottom w:val="none" w:sz="0" w:space="0" w:color="auto"/>
        <w:right w:val="none" w:sz="0" w:space="0" w:color="auto"/>
      </w:divBdr>
    </w:div>
    <w:div w:id="1714889198">
      <w:bodyDiv w:val="1"/>
      <w:marLeft w:val="0"/>
      <w:marRight w:val="0"/>
      <w:marTop w:val="0"/>
      <w:marBottom w:val="0"/>
      <w:divBdr>
        <w:top w:val="none" w:sz="0" w:space="0" w:color="auto"/>
        <w:left w:val="none" w:sz="0" w:space="0" w:color="auto"/>
        <w:bottom w:val="none" w:sz="0" w:space="0" w:color="auto"/>
        <w:right w:val="none" w:sz="0" w:space="0" w:color="auto"/>
      </w:divBdr>
    </w:div>
    <w:div w:id="1811945837">
      <w:bodyDiv w:val="1"/>
      <w:marLeft w:val="0"/>
      <w:marRight w:val="0"/>
      <w:marTop w:val="0"/>
      <w:marBottom w:val="0"/>
      <w:divBdr>
        <w:top w:val="none" w:sz="0" w:space="0" w:color="auto"/>
        <w:left w:val="none" w:sz="0" w:space="0" w:color="auto"/>
        <w:bottom w:val="none" w:sz="0" w:space="0" w:color="auto"/>
        <w:right w:val="none" w:sz="0" w:space="0" w:color="auto"/>
      </w:divBdr>
    </w:div>
    <w:div w:id="1827934049">
      <w:bodyDiv w:val="1"/>
      <w:marLeft w:val="0"/>
      <w:marRight w:val="0"/>
      <w:marTop w:val="0"/>
      <w:marBottom w:val="0"/>
      <w:divBdr>
        <w:top w:val="none" w:sz="0" w:space="0" w:color="auto"/>
        <w:left w:val="none" w:sz="0" w:space="0" w:color="auto"/>
        <w:bottom w:val="none" w:sz="0" w:space="0" w:color="auto"/>
        <w:right w:val="none" w:sz="0" w:space="0" w:color="auto"/>
      </w:divBdr>
    </w:div>
    <w:div w:id="1839493039">
      <w:bodyDiv w:val="1"/>
      <w:marLeft w:val="0"/>
      <w:marRight w:val="0"/>
      <w:marTop w:val="0"/>
      <w:marBottom w:val="0"/>
      <w:divBdr>
        <w:top w:val="none" w:sz="0" w:space="0" w:color="auto"/>
        <w:left w:val="none" w:sz="0" w:space="0" w:color="auto"/>
        <w:bottom w:val="none" w:sz="0" w:space="0" w:color="auto"/>
        <w:right w:val="none" w:sz="0" w:space="0" w:color="auto"/>
      </w:divBdr>
    </w:div>
    <w:div w:id="1857308548">
      <w:bodyDiv w:val="1"/>
      <w:marLeft w:val="0"/>
      <w:marRight w:val="0"/>
      <w:marTop w:val="0"/>
      <w:marBottom w:val="0"/>
      <w:divBdr>
        <w:top w:val="none" w:sz="0" w:space="0" w:color="auto"/>
        <w:left w:val="none" w:sz="0" w:space="0" w:color="auto"/>
        <w:bottom w:val="none" w:sz="0" w:space="0" w:color="auto"/>
        <w:right w:val="none" w:sz="0" w:space="0" w:color="auto"/>
      </w:divBdr>
    </w:div>
    <w:div w:id="1983660149">
      <w:bodyDiv w:val="1"/>
      <w:marLeft w:val="0"/>
      <w:marRight w:val="0"/>
      <w:marTop w:val="0"/>
      <w:marBottom w:val="0"/>
      <w:divBdr>
        <w:top w:val="none" w:sz="0" w:space="0" w:color="auto"/>
        <w:left w:val="none" w:sz="0" w:space="0" w:color="auto"/>
        <w:bottom w:val="none" w:sz="0" w:space="0" w:color="auto"/>
        <w:right w:val="none" w:sz="0" w:space="0" w:color="auto"/>
      </w:divBdr>
    </w:div>
    <w:div w:id="2088376261">
      <w:bodyDiv w:val="1"/>
      <w:marLeft w:val="0"/>
      <w:marRight w:val="0"/>
      <w:marTop w:val="0"/>
      <w:marBottom w:val="0"/>
      <w:divBdr>
        <w:top w:val="none" w:sz="0" w:space="0" w:color="auto"/>
        <w:left w:val="none" w:sz="0" w:space="0" w:color="auto"/>
        <w:bottom w:val="none" w:sz="0" w:space="0" w:color="auto"/>
        <w:right w:val="none" w:sz="0" w:space="0" w:color="auto"/>
      </w:divBdr>
    </w:div>
    <w:div w:id="2099670706">
      <w:bodyDiv w:val="1"/>
      <w:marLeft w:val="0"/>
      <w:marRight w:val="0"/>
      <w:marTop w:val="0"/>
      <w:marBottom w:val="0"/>
      <w:divBdr>
        <w:top w:val="none" w:sz="0" w:space="0" w:color="auto"/>
        <w:left w:val="none" w:sz="0" w:space="0" w:color="auto"/>
        <w:bottom w:val="none" w:sz="0" w:space="0" w:color="auto"/>
        <w:right w:val="none" w:sz="0" w:space="0" w:color="auto"/>
      </w:divBdr>
    </w:div>
    <w:div w:id="21186782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microsoft.com/office/2018/08/relationships/commentsExtensible" Target="commentsExtensible.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eader" Target="header5.xml"/><Relationship Id="rId55"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github.com/APC-SoCIT/APC-2024-2025-T2-10-Chambers-of-the-Burning-Ashes-System" TargetMode="External"/><Relationship Id="rId8" Type="http://schemas.openxmlformats.org/officeDocument/2006/relationships/webSettings" Target="webSettings.xml"/><Relationship Id="rId51" Type="http://schemas.openxmlformats.org/officeDocument/2006/relationships/header" Target="header6.xml"/><Relationship Id="rId3" Type="http://schemas.openxmlformats.org/officeDocument/2006/relationships/customXml" Target="../customXml/item3.xml"/><Relationship Id="rId12" Type="http://schemas.openxmlformats.org/officeDocument/2006/relationships/header" Target="header1.xml"/><Relationship Id="rId17" Type="http://schemas.microsoft.com/office/2016/09/relationships/commentsIds" Target="commentsId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CF01818EA84144B4ECC89FCC1E558C" ma:contentTypeVersion="11" ma:contentTypeDescription="Create a new document." ma:contentTypeScope="" ma:versionID="987fe770bc68c5abf585d2b97a4a74c0">
  <xsd:schema xmlns:xsd="http://www.w3.org/2001/XMLSchema" xmlns:xs="http://www.w3.org/2001/XMLSchema" xmlns:p="http://schemas.microsoft.com/office/2006/metadata/properties" xmlns:ns2="2dd6c597-d6b6-4169-8ace-17ee7e29189b" xmlns:ns3="028fac46-70fc-48fe-8e18-44ec1354e457" targetNamespace="http://schemas.microsoft.com/office/2006/metadata/properties" ma:root="true" ma:fieldsID="7fd904a68f4e3f500a18ba718af00fa2" ns2:_="" ns3:_="">
    <xsd:import namespace="2dd6c597-d6b6-4169-8ace-17ee7e29189b"/>
    <xsd:import namespace="028fac46-70fc-48fe-8e18-44ec1354e45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d6c597-d6b6-4169-8ace-17ee7e2918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28fac46-70fc-48fe-8e18-44ec1354e45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ae1cb7c-d6ad-4fbf-aad3-5e042dacfe69}" ma:internalName="TaxCatchAll" ma:showField="CatchAllData" ma:web="028fac46-70fc-48fe-8e18-44ec1354e45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028fac46-70fc-48fe-8e18-44ec1354e457" xsi:nil="true"/>
    <lcf76f155ced4ddcb4097134ff3c332f xmlns="2dd6c597-d6b6-4169-8ace-17ee7e29189b">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92C856F-7369-4ED5-9BD4-FC9DF9E4C0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d6c597-d6b6-4169-8ace-17ee7e29189b"/>
    <ds:schemaRef ds:uri="028fac46-70fc-48fe-8e18-44ec1354e4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B148804-1B74-44A6-9746-B6FBFC6AAFDE}">
  <ds:schemaRefs>
    <ds:schemaRef ds:uri="http://schemas.microsoft.com/sharepoint/v3/contenttype/forms"/>
  </ds:schemaRefs>
</ds:datastoreItem>
</file>

<file path=customXml/itemProps3.xml><?xml version="1.0" encoding="utf-8"?>
<ds:datastoreItem xmlns:ds="http://schemas.openxmlformats.org/officeDocument/2006/customXml" ds:itemID="{F78BF453-67BA-43E0-A151-8AE7D517B06B}">
  <ds:schemaRefs>
    <ds:schemaRef ds:uri="http://schemas.openxmlformats.org/officeDocument/2006/bibliography"/>
  </ds:schemaRefs>
</ds:datastoreItem>
</file>

<file path=customXml/itemProps4.xml><?xml version="1.0" encoding="utf-8"?>
<ds:datastoreItem xmlns:ds="http://schemas.openxmlformats.org/officeDocument/2006/customXml" ds:itemID="{E4223F5E-F632-4D35-B4E7-07F1B1EB1C20}">
  <ds:schemaRefs>
    <ds:schemaRef ds:uri="http://schemas.microsoft.com/office/infopath/2007/PartnerControls"/>
    <ds:schemaRef ds:uri="http://purl.org/dc/elements/1.1/"/>
    <ds:schemaRef ds:uri="http://purl.org/dc/terms/"/>
    <ds:schemaRef ds:uri="http://schemas.microsoft.com/office/2006/documentManagement/types"/>
    <ds:schemaRef ds:uri="http://www.w3.org/XML/1998/namespace"/>
    <ds:schemaRef ds:uri="028fac46-70fc-48fe-8e18-44ec1354e457"/>
    <ds:schemaRef ds:uri="http://schemas.microsoft.com/office/2006/metadata/properties"/>
    <ds:schemaRef ds:uri="http://schemas.openxmlformats.org/package/2006/metadata/core-properties"/>
    <ds:schemaRef ds:uri="2dd6c597-d6b6-4169-8ace-17ee7e29189b"/>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5477</Words>
  <Characters>31219</Characters>
  <Application>Microsoft Office Word</Application>
  <DocSecurity>4</DocSecurity>
  <Lines>260</Lines>
  <Paragraphs>73</Paragraphs>
  <ScaleCrop>false</ScaleCrop>
  <Company/>
  <LinksUpToDate>false</LinksUpToDate>
  <CharactersWithSpaces>36623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Karl Wiegers</dc:creator>
  <cp:keywords/>
  <cp:lastModifiedBy>Ramon Surara</cp:lastModifiedBy>
  <cp:revision>118</cp:revision>
  <dcterms:created xsi:type="dcterms:W3CDTF">2024-12-03T15:20:00Z</dcterms:created>
  <dcterms:modified xsi:type="dcterms:W3CDTF">2025-01-10T05:02:00Z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0x01010057CF01818EA84144B4ECC89FCC1E558C</vt:lpwstr>
  </property>
  <property fmtid="{D5CDD505-2E9C-101B-9397-08002B2CF9AE}" pid="3" name="MediaServiceImageTags">
    <vt:lpwstr/>
  </property>
</Properties>
</file>